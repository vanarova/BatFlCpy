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Default Extension="gif" ContentType="image/gif"/>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543F" w:rsidRDefault="005E543F" w:rsidP="005E543F">
      <w:pPr>
        <w:pStyle w:val="TitlePageTitle"/>
      </w:pPr>
      <w:r>
        <w:t>OnRAMP Source Content</w:t>
      </w:r>
      <w:r w:rsidR="003C0955">
        <w:t xml:space="preserve"> for Help</w:t>
      </w:r>
    </w:p>
    <w:p w:rsidR="005E543F" w:rsidRDefault="005E543F" w:rsidP="005E543F">
      <w:pPr>
        <w:sectPr w:rsidR="005E543F" w:rsidSect="003A567C">
          <w:headerReference w:type="default" r:id="rId12"/>
          <w:footerReference w:type="default" r:id="rId13"/>
          <w:type w:val="oddPage"/>
          <w:pgSz w:w="12240" w:h="15840"/>
          <w:pgMar w:top="1440" w:right="1440" w:bottom="1440" w:left="1440" w:header="720" w:footer="720" w:gutter="0"/>
          <w:cols w:space="720"/>
          <w:titlePg/>
          <w:docGrid w:linePitch="360"/>
        </w:sectPr>
      </w:pPr>
    </w:p>
    <w:p w:rsidR="005E543F" w:rsidRDefault="005E543F" w:rsidP="005E543F">
      <w:pPr>
        <w:pStyle w:val="TableofContentsPageTitle"/>
      </w:pPr>
      <w:r>
        <w:lastRenderedPageBreak/>
        <w:t>Table of Contents</w:t>
      </w:r>
    </w:p>
    <w:p w:rsidR="00187995" w:rsidRDefault="00127A1B">
      <w:pPr>
        <w:pStyle w:val="TOC1"/>
        <w:tabs>
          <w:tab w:val="right" w:leader="dot" w:pos="9350"/>
        </w:tabs>
        <w:rPr>
          <w:rFonts w:asciiTheme="minorHAnsi" w:hAnsiTheme="minorHAnsi" w:cstheme="minorBidi"/>
          <w:noProof/>
        </w:rPr>
      </w:pPr>
      <w:r>
        <w:fldChar w:fldCharType="begin"/>
      </w:r>
      <w:r w:rsidR="005E543F">
        <w:instrText xml:space="preserve"> TOC  \B RH_PD_TOC_BK \O "2-3" \H \Z \T "Heading 1,1"  \* MERGEFORMAT </w:instrText>
      </w:r>
      <w:r>
        <w:fldChar w:fldCharType="separate"/>
      </w:r>
      <w:hyperlink w:anchor="_Toc356574991" w:history="1">
        <w:r w:rsidR="00187995" w:rsidRPr="005A0108">
          <w:rPr>
            <w:rStyle w:val="Hyperlink"/>
            <w:rFonts w:eastAsia="Times New Roman"/>
            <w:noProof/>
          </w:rPr>
          <w:t>OnRAMP</w:t>
        </w:r>
        <w:r w:rsidR="00187995">
          <w:rPr>
            <w:noProof/>
            <w:webHidden/>
          </w:rPr>
          <w:tab/>
        </w:r>
        <w:r>
          <w:rPr>
            <w:noProof/>
            <w:webHidden/>
          </w:rPr>
          <w:fldChar w:fldCharType="begin"/>
        </w:r>
        <w:r w:rsidR="00187995">
          <w:rPr>
            <w:noProof/>
            <w:webHidden/>
          </w:rPr>
          <w:instrText xml:space="preserve"> PAGEREF _Toc356574991 \h </w:instrText>
        </w:r>
        <w:r>
          <w:rPr>
            <w:noProof/>
            <w:webHidden/>
          </w:rPr>
        </w:r>
        <w:r>
          <w:rPr>
            <w:noProof/>
            <w:webHidden/>
          </w:rPr>
          <w:fldChar w:fldCharType="separate"/>
        </w:r>
        <w:r w:rsidR="00187995">
          <w:rPr>
            <w:noProof/>
            <w:webHidden/>
          </w:rPr>
          <w:t>5</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4992" w:history="1">
        <w:r w:rsidR="00187995" w:rsidRPr="005A0108">
          <w:rPr>
            <w:rStyle w:val="Hyperlink"/>
            <w:rFonts w:eastAsia="Times New Roman"/>
            <w:noProof/>
          </w:rPr>
          <w:t>Workflow</w:t>
        </w:r>
        <w:r w:rsidR="00187995">
          <w:rPr>
            <w:noProof/>
            <w:webHidden/>
          </w:rPr>
          <w:tab/>
        </w:r>
        <w:r>
          <w:rPr>
            <w:noProof/>
            <w:webHidden/>
          </w:rPr>
          <w:fldChar w:fldCharType="begin"/>
        </w:r>
        <w:r w:rsidR="00187995">
          <w:rPr>
            <w:noProof/>
            <w:webHidden/>
          </w:rPr>
          <w:instrText xml:space="preserve"> PAGEREF _Toc356574992 \h </w:instrText>
        </w:r>
        <w:r>
          <w:rPr>
            <w:noProof/>
            <w:webHidden/>
          </w:rPr>
        </w:r>
        <w:r>
          <w:rPr>
            <w:noProof/>
            <w:webHidden/>
          </w:rPr>
          <w:fldChar w:fldCharType="separate"/>
        </w:r>
        <w:r w:rsidR="00187995">
          <w:rPr>
            <w:noProof/>
            <w:webHidden/>
          </w:rPr>
          <w:t>5</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4993" w:history="1">
        <w:r w:rsidR="00187995" w:rsidRPr="005A0108">
          <w:rPr>
            <w:rStyle w:val="Hyperlink"/>
            <w:rFonts w:eastAsia="Times New Roman"/>
            <w:noProof/>
          </w:rPr>
          <w:t>Project Overview</w:t>
        </w:r>
        <w:r w:rsidR="00187995">
          <w:rPr>
            <w:noProof/>
            <w:webHidden/>
          </w:rPr>
          <w:tab/>
        </w:r>
        <w:r>
          <w:rPr>
            <w:noProof/>
            <w:webHidden/>
          </w:rPr>
          <w:fldChar w:fldCharType="begin"/>
        </w:r>
        <w:r w:rsidR="00187995">
          <w:rPr>
            <w:noProof/>
            <w:webHidden/>
          </w:rPr>
          <w:instrText xml:space="preserve"> PAGEREF _Toc356574993 \h </w:instrText>
        </w:r>
        <w:r>
          <w:rPr>
            <w:noProof/>
            <w:webHidden/>
          </w:rPr>
        </w:r>
        <w:r>
          <w:rPr>
            <w:noProof/>
            <w:webHidden/>
          </w:rPr>
          <w:fldChar w:fldCharType="separate"/>
        </w:r>
        <w:r w:rsidR="00187995">
          <w:rPr>
            <w:noProof/>
            <w:webHidden/>
          </w:rPr>
          <w:t>6</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4994" w:history="1">
        <w:r w:rsidR="00187995" w:rsidRPr="005A0108">
          <w:rPr>
            <w:rStyle w:val="Hyperlink"/>
            <w:rFonts w:eastAsia="Times New Roman"/>
            <w:noProof/>
          </w:rPr>
          <w:t>Model Configuration</w:t>
        </w:r>
        <w:r w:rsidR="00187995">
          <w:rPr>
            <w:noProof/>
            <w:webHidden/>
          </w:rPr>
          <w:tab/>
        </w:r>
        <w:r>
          <w:rPr>
            <w:noProof/>
            <w:webHidden/>
          </w:rPr>
          <w:fldChar w:fldCharType="begin"/>
        </w:r>
        <w:r w:rsidR="00187995">
          <w:rPr>
            <w:noProof/>
            <w:webHidden/>
          </w:rPr>
          <w:instrText xml:space="preserve"> PAGEREF _Toc356574994 \h </w:instrText>
        </w:r>
        <w:r>
          <w:rPr>
            <w:noProof/>
            <w:webHidden/>
          </w:rPr>
        </w:r>
        <w:r>
          <w:rPr>
            <w:noProof/>
            <w:webHidden/>
          </w:rPr>
          <w:fldChar w:fldCharType="separate"/>
        </w:r>
        <w:r w:rsidR="00187995">
          <w:rPr>
            <w:noProof/>
            <w:webHidden/>
          </w:rPr>
          <w:t>9</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4995" w:history="1">
        <w:r w:rsidR="00187995" w:rsidRPr="005A0108">
          <w:rPr>
            <w:rStyle w:val="Hyperlink"/>
            <w:rFonts w:eastAsia="Times New Roman"/>
            <w:noProof/>
          </w:rPr>
          <w:t>Block Combining</w:t>
        </w:r>
        <w:r w:rsidR="00187995">
          <w:rPr>
            <w:noProof/>
            <w:webHidden/>
          </w:rPr>
          <w:tab/>
        </w:r>
        <w:r>
          <w:rPr>
            <w:noProof/>
            <w:webHidden/>
          </w:rPr>
          <w:fldChar w:fldCharType="begin"/>
        </w:r>
        <w:r w:rsidR="00187995">
          <w:rPr>
            <w:noProof/>
            <w:webHidden/>
          </w:rPr>
          <w:instrText xml:space="preserve"> PAGEREF _Toc356574995 \h </w:instrText>
        </w:r>
        <w:r>
          <w:rPr>
            <w:noProof/>
            <w:webHidden/>
          </w:rPr>
        </w:r>
        <w:r>
          <w:rPr>
            <w:noProof/>
            <w:webHidden/>
          </w:rPr>
          <w:fldChar w:fldCharType="separate"/>
        </w:r>
        <w:r w:rsidR="00187995">
          <w:rPr>
            <w:noProof/>
            <w:webHidden/>
          </w:rPr>
          <w:t>13</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4996" w:history="1">
        <w:r w:rsidR="00187995" w:rsidRPr="005A0108">
          <w:rPr>
            <w:rStyle w:val="Hyperlink"/>
            <w:noProof/>
          </w:rPr>
          <w:t>Replacing the Engine Block</w:t>
        </w:r>
        <w:r w:rsidR="00187995">
          <w:rPr>
            <w:noProof/>
            <w:webHidden/>
          </w:rPr>
          <w:tab/>
        </w:r>
        <w:r>
          <w:rPr>
            <w:noProof/>
            <w:webHidden/>
          </w:rPr>
          <w:fldChar w:fldCharType="begin"/>
        </w:r>
        <w:r w:rsidR="00187995">
          <w:rPr>
            <w:noProof/>
            <w:webHidden/>
          </w:rPr>
          <w:instrText xml:space="preserve"> PAGEREF _Toc356574996 \h </w:instrText>
        </w:r>
        <w:r>
          <w:rPr>
            <w:noProof/>
            <w:webHidden/>
          </w:rPr>
        </w:r>
        <w:r>
          <w:rPr>
            <w:noProof/>
            <w:webHidden/>
          </w:rPr>
          <w:fldChar w:fldCharType="separate"/>
        </w:r>
        <w:r w:rsidR="00187995">
          <w:rPr>
            <w:noProof/>
            <w:webHidden/>
          </w:rPr>
          <w:t>15</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4997" w:history="1">
        <w:r w:rsidR="00187995" w:rsidRPr="005A0108">
          <w:rPr>
            <w:rStyle w:val="Hyperlink"/>
            <w:rFonts w:eastAsia="Times New Roman"/>
            <w:noProof/>
          </w:rPr>
          <w:t>Design of Experiment</w:t>
        </w:r>
        <w:r w:rsidR="00187995">
          <w:rPr>
            <w:noProof/>
            <w:webHidden/>
          </w:rPr>
          <w:tab/>
        </w:r>
        <w:r>
          <w:rPr>
            <w:noProof/>
            <w:webHidden/>
          </w:rPr>
          <w:fldChar w:fldCharType="begin"/>
        </w:r>
        <w:r w:rsidR="00187995">
          <w:rPr>
            <w:noProof/>
            <w:webHidden/>
          </w:rPr>
          <w:instrText xml:space="preserve"> PAGEREF _Toc356574997 \h </w:instrText>
        </w:r>
        <w:r>
          <w:rPr>
            <w:noProof/>
            <w:webHidden/>
          </w:rPr>
        </w:r>
        <w:r>
          <w:rPr>
            <w:noProof/>
            <w:webHidden/>
          </w:rPr>
          <w:fldChar w:fldCharType="separate"/>
        </w:r>
        <w:r w:rsidR="00187995">
          <w:rPr>
            <w:noProof/>
            <w:webHidden/>
          </w:rPr>
          <w:t>17</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4998" w:history="1">
        <w:r w:rsidR="00187995" w:rsidRPr="005A0108">
          <w:rPr>
            <w:rStyle w:val="Hyperlink"/>
            <w:rFonts w:eastAsia="Times New Roman"/>
            <w:noProof/>
          </w:rPr>
          <w:t>Settings</w:t>
        </w:r>
        <w:r w:rsidR="00187995">
          <w:rPr>
            <w:noProof/>
            <w:webHidden/>
          </w:rPr>
          <w:tab/>
        </w:r>
        <w:r>
          <w:rPr>
            <w:noProof/>
            <w:webHidden/>
          </w:rPr>
          <w:fldChar w:fldCharType="begin"/>
        </w:r>
        <w:r w:rsidR="00187995">
          <w:rPr>
            <w:noProof/>
            <w:webHidden/>
          </w:rPr>
          <w:instrText xml:space="preserve"> PAGEREF _Toc356574998 \h </w:instrText>
        </w:r>
        <w:r>
          <w:rPr>
            <w:noProof/>
            <w:webHidden/>
          </w:rPr>
        </w:r>
        <w:r>
          <w:rPr>
            <w:noProof/>
            <w:webHidden/>
          </w:rPr>
          <w:fldChar w:fldCharType="separate"/>
        </w:r>
        <w:r w:rsidR="00187995">
          <w:rPr>
            <w:noProof/>
            <w:webHidden/>
          </w:rPr>
          <w:t>18</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4999" w:history="1">
        <w:r w:rsidR="00187995" w:rsidRPr="005A0108">
          <w:rPr>
            <w:rStyle w:val="Hyperlink"/>
            <w:rFonts w:eastAsia="Times New Roman"/>
            <w:noProof/>
          </w:rPr>
          <w:t>Transient Steps</w:t>
        </w:r>
        <w:r w:rsidR="00187995">
          <w:rPr>
            <w:noProof/>
            <w:webHidden/>
          </w:rPr>
          <w:tab/>
        </w:r>
        <w:r>
          <w:rPr>
            <w:noProof/>
            <w:webHidden/>
          </w:rPr>
          <w:fldChar w:fldCharType="begin"/>
        </w:r>
        <w:r w:rsidR="00187995">
          <w:rPr>
            <w:noProof/>
            <w:webHidden/>
          </w:rPr>
          <w:instrText xml:space="preserve"> PAGEREF _Toc356574999 \h </w:instrText>
        </w:r>
        <w:r>
          <w:rPr>
            <w:noProof/>
            <w:webHidden/>
          </w:rPr>
        </w:r>
        <w:r>
          <w:rPr>
            <w:noProof/>
            <w:webHidden/>
          </w:rPr>
          <w:fldChar w:fldCharType="separate"/>
        </w:r>
        <w:r w:rsidR="00187995">
          <w:rPr>
            <w:noProof/>
            <w:webHidden/>
          </w:rPr>
          <w:t>20</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00" w:history="1">
        <w:r w:rsidR="00187995" w:rsidRPr="005A0108">
          <w:rPr>
            <w:rStyle w:val="Hyperlink"/>
            <w:rFonts w:eastAsia="Times New Roman"/>
            <w:noProof/>
          </w:rPr>
          <w:t>Mode Sweeps</w:t>
        </w:r>
        <w:r w:rsidR="00187995">
          <w:rPr>
            <w:noProof/>
            <w:webHidden/>
          </w:rPr>
          <w:tab/>
        </w:r>
        <w:r>
          <w:rPr>
            <w:noProof/>
            <w:webHidden/>
          </w:rPr>
          <w:fldChar w:fldCharType="begin"/>
        </w:r>
        <w:r w:rsidR="00187995">
          <w:rPr>
            <w:noProof/>
            <w:webHidden/>
          </w:rPr>
          <w:instrText xml:space="preserve"> PAGEREF _Toc356575000 \h </w:instrText>
        </w:r>
        <w:r>
          <w:rPr>
            <w:noProof/>
            <w:webHidden/>
          </w:rPr>
        </w:r>
        <w:r>
          <w:rPr>
            <w:noProof/>
            <w:webHidden/>
          </w:rPr>
          <w:fldChar w:fldCharType="separate"/>
        </w:r>
        <w:r w:rsidR="00187995">
          <w:rPr>
            <w:noProof/>
            <w:webHidden/>
          </w:rPr>
          <w:t>21</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01" w:history="1">
        <w:r w:rsidR="00187995" w:rsidRPr="005A0108">
          <w:rPr>
            <w:rStyle w:val="Hyperlink"/>
            <w:rFonts w:eastAsia="Times New Roman"/>
            <w:noProof/>
          </w:rPr>
          <w:t>Fuel and Speed Sweeps</w:t>
        </w:r>
        <w:r w:rsidR="00187995">
          <w:rPr>
            <w:noProof/>
            <w:webHidden/>
          </w:rPr>
          <w:tab/>
        </w:r>
        <w:r>
          <w:rPr>
            <w:noProof/>
            <w:webHidden/>
          </w:rPr>
          <w:fldChar w:fldCharType="begin"/>
        </w:r>
        <w:r w:rsidR="00187995">
          <w:rPr>
            <w:noProof/>
            <w:webHidden/>
          </w:rPr>
          <w:instrText xml:space="preserve"> PAGEREF _Toc356575001 \h </w:instrText>
        </w:r>
        <w:r>
          <w:rPr>
            <w:noProof/>
            <w:webHidden/>
          </w:rPr>
        </w:r>
        <w:r>
          <w:rPr>
            <w:noProof/>
            <w:webHidden/>
          </w:rPr>
          <w:fldChar w:fldCharType="separate"/>
        </w:r>
        <w:r w:rsidR="00187995">
          <w:rPr>
            <w:noProof/>
            <w:webHidden/>
          </w:rPr>
          <w:t>23</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02" w:history="1">
        <w:r w:rsidR="00187995" w:rsidRPr="005A0108">
          <w:rPr>
            <w:rStyle w:val="Hyperlink"/>
            <w:rFonts w:eastAsia="Times New Roman"/>
            <w:noProof/>
          </w:rPr>
          <w:t>Export</w:t>
        </w:r>
        <w:r w:rsidR="00187995">
          <w:rPr>
            <w:noProof/>
            <w:webHidden/>
          </w:rPr>
          <w:tab/>
        </w:r>
        <w:r>
          <w:rPr>
            <w:noProof/>
            <w:webHidden/>
          </w:rPr>
          <w:fldChar w:fldCharType="begin"/>
        </w:r>
        <w:r w:rsidR="00187995">
          <w:rPr>
            <w:noProof/>
            <w:webHidden/>
          </w:rPr>
          <w:instrText xml:space="preserve"> PAGEREF _Toc356575002 \h </w:instrText>
        </w:r>
        <w:r>
          <w:rPr>
            <w:noProof/>
            <w:webHidden/>
          </w:rPr>
        </w:r>
        <w:r>
          <w:rPr>
            <w:noProof/>
            <w:webHidden/>
          </w:rPr>
          <w:fldChar w:fldCharType="separate"/>
        </w:r>
        <w:r w:rsidR="00187995">
          <w:rPr>
            <w:noProof/>
            <w:webHidden/>
          </w:rPr>
          <w:t>25</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03" w:history="1">
        <w:r w:rsidR="00187995" w:rsidRPr="005A0108">
          <w:rPr>
            <w:rStyle w:val="Hyperlink"/>
            <w:rFonts w:eastAsia="Times New Roman"/>
            <w:noProof/>
          </w:rPr>
          <w:t>Data Management</w:t>
        </w:r>
        <w:r w:rsidR="00187995">
          <w:rPr>
            <w:noProof/>
            <w:webHidden/>
          </w:rPr>
          <w:tab/>
        </w:r>
        <w:r>
          <w:rPr>
            <w:noProof/>
            <w:webHidden/>
          </w:rPr>
          <w:fldChar w:fldCharType="begin"/>
        </w:r>
        <w:r w:rsidR="00187995">
          <w:rPr>
            <w:noProof/>
            <w:webHidden/>
          </w:rPr>
          <w:instrText xml:space="preserve"> PAGEREF _Toc356575003 \h </w:instrText>
        </w:r>
        <w:r>
          <w:rPr>
            <w:noProof/>
            <w:webHidden/>
          </w:rPr>
        </w:r>
        <w:r>
          <w:rPr>
            <w:noProof/>
            <w:webHidden/>
          </w:rPr>
          <w:fldChar w:fldCharType="separate"/>
        </w:r>
        <w:r w:rsidR="00187995">
          <w:rPr>
            <w:noProof/>
            <w:webHidden/>
          </w:rPr>
          <w:t>27</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04" w:history="1">
        <w:r w:rsidR="00187995" w:rsidRPr="005A0108">
          <w:rPr>
            <w:rStyle w:val="Hyperlink"/>
            <w:rFonts w:eastAsia="Times New Roman"/>
            <w:noProof/>
          </w:rPr>
          <w:t>Data Import</w:t>
        </w:r>
        <w:r w:rsidR="00187995">
          <w:rPr>
            <w:noProof/>
            <w:webHidden/>
          </w:rPr>
          <w:tab/>
        </w:r>
        <w:r>
          <w:rPr>
            <w:noProof/>
            <w:webHidden/>
          </w:rPr>
          <w:fldChar w:fldCharType="begin"/>
        </w:r>
        <w:r w:rsidR="00187995">
          <w:rPr>
            <w:noProof/>
            <w:webHidden/>
          </w:rPr>
          <w:instrText xml:space="preserve"> PAGEREF _Toc356575004 \h </w:instrText>
        </w:r>
        <w:r>
          <w:rPr>
            <w:noProof/>
            <w:webHidden/>
          </w:rPr>
        </w:r>
        <w:r>
          <w:rPr>
            <w:noProof/>
            <w:webHidden/>
          </w:rPr>
          <w:fldChar w:fldCharType="separate"/>
        </w:r>
        <w:r w:rsidR="00187995">
          <w:rPr>
            <w:noProof/>
            <w:webHidden/>
          </w:rPr>
          <w:t>28</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05" w:history="1">
        <w:r w:rsidR="00187995" w:rsidRPr="005A0108">
          <w:rPr>
            <w:rStyle w:val="Hyperlink"/>
            <w:rFonts w:eastAsia="Times New Roman"/>
            <w:noProof/>
          </w:rPr>
          <w:t>Signal Assignment</w:t>
        </w:r>
        <w:r w:rsidR="00187995">
          <w:rPr>
            <w:noProof/>
            <w:webHidden/>
          </w:rPr>
          <w:tab/>
        </w:r>
        <w:r>
          <w:rPr>
            <w:noProof/>
            <w:webHidden/>
          </w:rPr>
          <w:fldChar w:fldCharType="begin"/>
        </w:r>
        <w:r w:rsidR="00187995">
          <w:rPr>
            <w:noProof/>
            <w:webHidden/>
          </w:rPr>
          <w:instrText xml:space="preserve"> PAGEREF _Toc356575005 \h </w:instrText>
        </w:r>
        <w:r>
          <w:rPr>
            <w:noProof/>
            <w:webHidden/>
          </w:rPr>
        </w:r>
        <w:r>
          <w:rPr>
            <w:noProof/>
            <w:webHidden/>
          </w:rPr>
          <w:fldChar w:fldCharType="separate"/>
        </w:r>
        <w:r w:rsidR="00187995">
          <w:rPr>
            <w:noProof/>
            <w:webHidden/>
          </w:rPr>
          <w:t>31</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06" w:history="1">
        <w:r w:rsidR="00187995" w:rsidRPr="005A0108">
          <w:rPr>
            <w:rStyle w:val="Hyperlink"/>
            <w:rFonts w:eastAsia="Times New Roman"/>
            <w:noProof/>
          </w:rPr>
          <w:t>Range Check</w:t>
        </w:r>
        <w:r w:rsidR="00187995">
          <w:rPr>
            <w:noProof/>
            <w:webHidden/>
          </w:rPr>
          <w:tab/>
        </w:r>
        <w:r>
          <w:rPr>
            <w:noProof/>
            <w:webHidden/>
          </w:rPr>
          <w:fldChar w:fldCharType="begin"/>
        </w:r>
        <w:r w:rsidR="00187995">
          <w:rPr>
            <w:noProof/>
            <w:webHidden/>
          </w:rPr>
          <w:instrText xml:space="preserve"> PAGEREF _Toc356575006 \h </w:instrText>
        </w:r>
        <w:r>
          <w:rPr>
            <w:noProof/>
            <w:webHidden/>
          </w:rPr>
        </w:r>
        <w:r>
          <w:rPr>
            <w:noProof/>
            <w:webHidden/>
          </w:rPr>
          <w:fldChar w:fldCharType="separate"/>
        </w:r>
        <w:r w:rsidR="00187995">
          <w:rPr>
            <w:noProof/>
            <w:webHidden/>
          </w:rPr>
          <w:t>34</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07" w:history="1">
        <w:r w:rsidR="00187995" w:rsidRPr="005A0108">
          <w:rPr>
            <w:rStyle w:val="Hyperlink"/>
            <w:rFonts w:eastAsia="Times New Roman"/>
            <w:noProof/>
          </w:rPr>
          <w:t>Steady-State Extraction</w:t>
        </w:r>
        <w:r w:rsidR="00187995">
          <w:rPr>
            <w:noProof/>
            <w:webHidden/>
          </w:rPr>
          <w:tab/>
        </w:r>
        <w:r>
          <w:rPr>
            <w:noProof/>
            <w:webHidden/>
          </w:rPr>
          <w:fldChar w:fldCharType="begin"/>
        </w:r>
        <w:r w:rsidR="00187995">
          <w:rPr>
            <w:noProof/>
            <w:webHidden/>
          </w:rPr>
          <w:instrText xml:space="preserve"> PAGEREF _Toc356575007 \h </w:instrText>
        </w:r>
        <w:r>
          <w:rPr>
            <w:noProof/>
            <w:webHidden/>
          </w:rPr>
        </w:r>
        <w:r>
          <w:rPr>
            <w:noProof/>
            <w:webHidden/>
          </w:rPr>
          <w:fldChar w:fldCharType="separate"/>
        </w:r>
        <w:r w:rsidR="00187995">
          <w:rPr>
            <w:noProof/>
            <w:webHidden/>
          </w:rPr>
          <w:t>37</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08" w:history="1">
        <w:r w:rsidR="00187995" w:rsidRPr="005A0108">
          <w:rPr>
            <w:rStyle w:val="Hyperlink"/>
            <w:rFonts w:eastAsia="Times New Roman"/>
            <w:noProof/>
          </w:rPr>
          <w:t>Physical Plausibility Check</w:t>
        </w:r>
        <w:r w:rsidR="00187995">
          <w:rPr>
            <w:noProof/>
            <w:webHidden/>
          </w:rPr>
          <w:tab/>
        </w:r>
        <w:r>
          <w:rPr>
            <w:noProof/>
            <w:webHidden/>
          </w:rPr>
          <w:fldChar w:fldCharType="begin"/>
        </w:r>
        <w:r w:rsidR="00187995">
          <w:rPr>
            <w:noProof/>
            <w:webHidden/>
          </w:rPr>
          <w:instrText xml:space="preserve"> PAGEREF _Toc356575008 \h </w:instrText>
        </w:r>
        <w:r>
          <w:rPr>
            <w:noProof/>
            <w:webHidden/>
          </w:rPr>
        </w:r>
        <w:r>
          <w:rPr>
            <w:noProof/>
            <w:webHidden/>
          </w:rPr>
          <w:fldChar w:fldCharType="separate"/>
        </w:r>
        <w:r w:rsidR="00187995">
          <w:rPr>
            <w:noProof/>
            <w:webHidden/>
          </w:rPr>
          <w:t>41</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09" w:history="1">
        <w:r w:rsidR="00187995" w:rsidRPr="005A0108">
          <w:rPr>
            <w:rStyle w:val="Hyperlink"/>
            <w:rFonts w:eastAsia="Times New Roman"/>
            <w:noProof/>
          </w:rPr>
          <w:t>Validation Data Sets</w:t>
        </w:r>
        <w:r w:rsidR="00187995">
          <w:rPr>
            <w:noProof/>
            <w:webHidden/>
          </w:rPr>
          <w:tab/>
        </w:r>
        <w:r>
          <w:rPr>
            <w:noProof/>
            <w:webHidden/>
          </w:rPr>
          <w:fldChar w:fldCharType="begin"/>
        </w:r>
        <w:r w:rsidR="00187995">
          <w:rPr>
            <w:noProof/>
            <w:webHidden/>
          </w:rPr>
          <w:instrText xml:space="preserve"> PAGEREF _Toc356575009 \h </w:instrText>
        </w:r>
        <w:r>
          <w:rPr>
            <w:noProof/>
            <w:webHidden/>
          </w:rPr>
        </w:r>
        <w:r>
          <w:rPr>
            <w:noProof/>
            <w:webHidden/>
          </w:rPr>
          <w:fldChar w:fldCharType="separate"/>
        </w:r>
        <w:r w:rsidR="00187995">
          <w:rPr>
            <w:noProof/>
            <w:webHidden/>
          </w:rPr>
          <w:t>43</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10" w:history="1">
        <w:r w:rsidR="00187995" w:rsidRPr="005A0108">
          <w:rPr>
            <w:rStyle w:val="Hyperlink"/>
            <w:rFonts w:eastAsia="Times New Roman"/>
            <w:noProof/>
          </w:rPr>
          <w:t>Model Identification</w:t>
        </w:r>
        <w:r w:rsidR="00187995">
          <w:rPr>
            <w:noProof/>
            <w:webHidden/>
          </w:rPr>
          <w:tab/>
        </w:r>
        <w:r>
          <w:rPr>
            <w:noProof/>
            <w:webHidden/>
          </w:rPr>
          <w:fldChar w:fldCharType="begin"/>
        </w:r>
        <w:r w:rsidR="00187995">
          <w:rPr>
            <w:noProof/>
            <w:webHidden/>
          </w:rPr>
          <w:instrText xml:space="preserve"> PAGEREF _Toc356575010 \h </w:instrText>
        </w:r>
        <w:r>
          <w:rPr>
            <w:noProof/>
            <w:webHidden/>
          </w:rPr>
        </w:r>
        <w:r>
          <w:rPr>
            <w:noProof/>
            <w:webHidden/>
          </w:rPr>
          <w:fldChar w:fldCharType="separate"/>
        </w:r>
        <w:r w:rsidR="00187995">
          <w:rPr>
            <w:noProof/>
            <w:webHidden/>
          </w:rPr>
          <w:t>46</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11" w:history="1">
        <w:r w:rsidR="00187995" w:rsidRPr="005A0108">
          <w:rPr>
            <w:rStyle w:val="Hyperlink"/>
            <w:rFonts w:eastAsia="Times New Roman"/>
            <w:noProof/>
          </w:rPr>
          <w:t>Component Identification</w:t>
        </w:r>
        <w:r w:rsidR="00187995">
          <w:rPr>
            <w:noProof/>
            <w:webHidden/>
          </w:rPr>
          <w:tab/>
        </w:r>
        <w:r>
          <w:rPr>
            <w:noProof/>
            <w:webHidden/>
          </w:rPr>
          <w:fldChar w:fldCharType="begin"/>
        </w:r>
        <w:r w:rsidR="00187995">
          <w:rPr>
            <w:noProof/>
            <w:webHidden/>
          </w:rPr>
          <w:instrText xml:space="preserve"> PAGEREF _Toc356575011 \h </w:instrText>
        </w:r>
        <w:r>
          <w:rPr>
            <w:noProof/>
            <w:webHidden/>
          </w:rPr>
        </w:r>
        <w:r>
          <w:rPr>
            <w:noProof/>
            <w:webHidden/>
          </w:rPr>
          <w:fldChar w:fldCharType="separate"/>
        </w:r>
        <w:r w:rsidR="00187995">
          <w:rPr>
            <w:noProof/>
            <w:webHidden/>
          </w:rPr>
          <w:t>47</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12" w:history="1">
        <w:r w:rsidR="00187995" w:rsidRPr="005A0108">
          <w:rPr>
            <w:rStyle w:val="Hyperlink"/>
            <w:rFonts w:eastAsia="Times New Roman"/>
            <w:noProof/>
          </w:rPr>
          <w:t>Steady-State Identification</w:t>
        </w:r>
        <w:r w:rsidR="00187995">
          <w:rPr>
            <w:noProof/>
            <w:webHidden/>
          </w:rPr>
          <w:tab/>
        </w:r>
        <w:r>
          <w:rPr>
            <w:noProof/>
            <w:webHidden/>
          </w:rPr>
          <w:fldChar w:fldCharType="begin"/>
        </w:r>
        <w:r w:rsidR="00187995">
          <w:rPr>
            <w:noProof/>
            <w:webHidden/>
          </w:rPr>
          <w:instrText xml:space="preserve"> PAGEREF _Toc356575012 \h </w:instrText>
        </w:r>
        <w:r>
          <w:rPr>
            <w:noProof/>
            <w:webHidden/>
          </w:rPr>
        </w:r>
        <w:r>
          <w:rPr>
            <w:noProof/>
            <w:webHidden/>
          </w:rPr>
          <w:fldChar w:fldCharType="separate"/>
        </w:r>
        <w:r w:rsidR="00187995">
          <w:rPr>
            <w:noProof/>
            <w:webHidden/>
          </w:rPr>
          <w:t>50</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13" w:history="1">
        <w:r w:rsidR="00187995" w:rsidRPr="005A0108">
          <w:rPr>
            <w:rStyle w:val="Hyperlink"/>
            <w:rFonts w:eastAsia="Times New Roman"/>
            <w:noProof/>
          </w:rPr>
          <w:t>Transient Identification</w:t>
        </w:r>
        <w:r w:rsidR="00187995">
          <w:rPr>
            <w:noProof/>
            <w:webHidden/>
          </w:rPr>
          <w:tab/>
        </w:r>
        <w:r>
          <w:rPr>
            <w:noProof/>
            <w:webHidden/>
          </w:rPr>
          <w:fldChar w:fldCharType="begin"/>
        </w:r>
        <w:r w:rsidR="00187995">
          <w:rPr>
            <w:noProof/>
            <w:webHidden/>
          </w:rPr>
          <w:instrText xml:space="preserve"> PAGEREF _Toc356575013 \h </w:instrText>
        </w:r>
        <w:r>
          <w:rPr>
            <w:noProof/>
            <w:webHidden/>
          </w:rPr>
        </w:r>
        <w:r>
          <w:rPr>
            <w:noProof/>
            <w:webHidden/>
          </w:rPr>
          <w:fldChar w:fldCharType="separate"/>
        </w:r>
        <w:r w:rsidR="00187995">
          <w:rPr>
            <w:noProof/>
            <w:webHidden/>
          </w:rPr>
          <w:t>53</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14" w:history="1">
        <w:r w:rsidR="00187995" w:rsidRPr="005A0108">
          <w:rPr>
            <w:rStyle w:val="Hyperlink"/>
            <w:rFonts w:eastAsia="Times New Roman"/>
            <w:noProof/>
          </w:rPr>
          <w:t>Steady-State Simulation</w:t>
        </w:r>
        <w:r w:rsidR="00187995">
          <w:rPr>
            <w:noProof/>
            <w:webHidden/>
          </w:rPr>
          <w:tab/>
        </w:r>
        <w:r>
          <w:rPr>
            <w:noProof/>
            <w:webHidden/>
          </w:rPr>
          <w:fldChar w:fldCharType="begin"/>
        </w:r>
        <w:r w:rsidR="00187995">
          <w:rPr>
            <w:noProof/>
            <w:webHidden/>
          </w:rPr>
          <w:instrText xml:space="preserve"> PAGEREF _Toc356575014 \h </w:instrText>
        </w:r>
        <w:r>
          <w:rPr>
            <w:noProof/>
            <w:webHidden/>
          </w:rPr>
        </w:r>
        <w:r>
          <w:rPr>
            <w:noProof/>
            <w:webHidden/>
          </w:rPr>
          <w:fldChar w:fldCharType="separate"/>
        </w:r>
        <w:r w:rsidR="00187995">
          <w:rPr>
            <w:noProof/>
            <w:webHidden/>
          </w:rPr>
          <w:t>57</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15" w:history="1">
        <w:r w:rsidR="00187995" w:rsidRPr="005A0108">
          <w:rPr>
            <w:rStyle w:val="Hyperlink"/>
            <w:noProof/>
          </w:rPr>
          <w:t>Configuring a Steady-State Simulation</w:t>
        </w:r>
        <w:r w:rsidR="00187995">
          <w:rPr>
            <w:noProof/>
            <w:webHidden/>
          </w:rPr>
          <w:tab/>
        </w:r>
        <w:r>
          <w:rPr>
            <w:noProof/>
            <w:webHidden/>
          </w:rPr>
          <w:fldChar w:fldCharType="begin"/>
        </w:r>
        <w:r w:rsidR="00187995">
          <w:rPr>
            <w:noProof/>
            <w:webHidden/>
          </w:rPr>
          <w:instrText xml:space="preserve"> PAGEREF _Toc356575015 \h </w:instrText>
        </w:r>
        <w:r>
          <w:rPr>
            <w:noProof/>
            <w:webHidden/>
          </w:rPr>
        </w:r>
        <w:r>
          <w:rPr>
            <w:noProof/>
            <w:webHidden/>
          </w:rPr>
          <w:fldChar w:fldCharType="separate"/>
        </w:r>
        <w:r w:rsidR="00187995">
          <w:rPr>
            <w:noProof/>
            <w:webHidden/>
          </w:rPr>
          <w:t>58</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16" w:history="1">
        <w:r w:rsidR="00187995" w:rsidRPr="005A0108">
          <w:rPr>
            <w:rStyle w:val="Hyperlink"/>
            <w:noProof/>
          </w:rPr>
          <w:t>Performing a Steady-State Simulation</w:t>
        </w:r>
        <w:r w:rsidR="00187995">
          <w:rPr>
            <w:noProof/>
            <w:webHidden/>
          </w:rPr>
          <w:tab/>
        </w:r>
        <w:r>
          <w:rPr>
            <w:noProof/>
            <w:webHidden/>
          </w:rPr>
          <w:fldChar w:fldCharType="begin"/>
        </w:r>
        <w:r w:rsidR="00187995">
          <w:rPr>
            <w:noProof/>
            <w:webHidden/>
          </w:rPr>
          <w:instrText xml:space="preserve"> PAGEREF _Toc356575016 \h </w:instrText>
        </w:r>
        <w:r>
          <w:rPr>
            <w:noProof/>
            <w:webHidden/>
          </w:rPr>
        </w:r>
        <w:r>
          <w:rPr>
            <w:noProof/>
            <w:webHidden/>
          </w:rPr>
          <w:fldChar w:fldCharType="separate"/>
        </w:r>
        <w:r w:rsidR="00187995">
          <w:rPr>
            <w:noProof/>
            <w:webHidden/>
          </w:rPr>
          <w:t>60</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17" w:history="1">
        <w:r w:rsidR="00187995" w:rsidRPr="005A0108">
          <w:rPr>
            <w:rStyle w:val="Hyperlink"/>
            <w:rFonts w:eastAsia="Times New Roman"/>
            <w:noProof/>
          </w:rPr>
          <w:t>Controller Configuration</w:t>
        </w:r>
        <w:r w:rsidR="00187995">
          <w:rPr>
            <w:noProof/>
            <w:webHidden/>
          </w:rPr>
          <w:tab/>
        </w:r>
        <w:r>
          <w:rPr>
            <w:noProof/>
            <w:webHidden/>
          </w:rPr>
          <w:fldChar w:fldCharType="begin"/>
        </w:r>
        <w:r w:rsidR="00187995">
          <w:rPr>
            <w:noProof/>
            <w:webHidden/>
          </w:rPr>
          <w:instrText xml:space="preserve"> PAGEREF _Toc356575017 \h </w:instrText>
        </w:r>
        <w:r>
          <w:rPr>
            <w:noProof/>
            <w:webHidden/>
          </w:rPr>
        </w:r>
        <w:r>
          <w:rPr>
            <w:noProof/>
            <w:webHidden/>
          </w:rPr>
          <w:fldChar w:fldCharType="separate"/>
        </w:r>
        <w:r w:rsidR="00187995">
          <w:rPr>
            <w:noProof/>
            <w:webHidden/>
          </w:rPr>
          <w:t>61</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18" w:history="1">
        <w:r w:rsidR="00187995" w:rsidRPr="005A0108">
          <w:rPr>
            <w:rStyle w:val="Hyperlink"/>
            <w:rFonts w:eastAsia="Times New Roman"/>
            <w:noProof/>
          </w:rPr>
          <w:t>Selecting Controller Variables</w:t>
        </w:r>
        <w:r w:rsidR="00187995">
          <w:rPr>
            <w:noProof/>
            <w:webHidden/>
          </w:rPr>
          <w:tab/>
        </w:r>
        <w:r>
          <w:rPr>
            <w:noProof/>
            <w:webHidden/>
          </w:rPr>
          <w:fldChar w:fldCharType="begin"/>
        </w:r>
        <w:r w:rsidR="00187995">
          <w:rPr>
            <w:noProof/>
            <w:webHidden/>
          </w:rPr>
          <w:instrText xml:space="preserve"> PAGEREF _Toc356575018 \h </w:instrText>
        </w:r>
        <w:r>
          <w:rPr>
            <w:noProof/>
            <w:webHidden/>
          </w:rPr>
        </w:r>
        <w:r>
          <w:rPr>
            <w:noProof/>
            <w:webHidden/>
          </w:rPr>
          <w:fldChar w:fldCharType="separate"/>
        </w:r>
        <w:r w:rsidR="00187995">
          <w:rPr>
            <w:noProof/>
            <w:webHidden/>
          </w:rPr>
          <w:t>62</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19" w:history="1">
        <w:r w:rsidR="00187995" w:rsidRPr="005A0108">
          <w:rPr>
            <w:rStyle w:val="Hyperlink"/>
            <w:rFonts w:eastAsia="Times New Roman"/>
            <w:noProof/>
          </w:rPr>
          <w:t>Configuring the Controller Structure</w:t>
        </w:r>
        <w:r w:rsidR="00187995">
          <w:rPr>
            <w:noProof/>
            <w:webHidden/>
          </w:rPr>
          <w:tab/>
        </w:r>
        <w:r>
          <w:rPr>
            <w:noProof/>
            <w:webHidden/>
          </w:rPr>
          <w:fldChar w:fldCharType="begin"/>
        </w:r>
        <w:r w:rsidR="00187995">
          <w:rPr>
            <w:noProof/>
            <w:webHidden/>
          </w:rPr>
          <w:instrText xml:space="preserve"> PAGEREF _Toc356575019 \h </w:instrText>
        </w:r>
        <w:r>
          <w:rPr>
            <w:noProof/>
            <w:webHidden/>
          </w:rPr>
        </w:r>
        <w:r>
          <w:rPr>
            <w:noProof/>
            <w:webHidden/>
          </w:rPr>
          <w:fldChar w:fldCharType="separate"/>
        </w:r>
        <w:r w:rsidR="00187995">
          <w:rPr>
            <w:noProof/>
            <w:webHidden/>
          </w:rPr>
          <w:t>63</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20" w:history="1">
        <w:r w:rsidR="00187995" w:rsidRPr="005A0108">
          <w:rPr>
            <w:rStyle w:val="Hyperlink"/>
            <w:rFonts w:eastAsia="Times New Roman"/>
            <w:noProof/>
          </w:rPr>
          <w:t>Feedforward Design</w:t>
        </w:r>
        <w:r w:rsidR="00187995">
          <w:rPr>
            <w:noProof/>
            <w:webHidden/>
          </w:rPr>
          <w:tab/>
        </w:r>
        <w:r>
          <w:rPr>
            <w:noProof/>
            <w:webHidden/>
          </w:rPr>
          <w:fldChar w:fldCharType="begin"/>
        </w:r>
        <w:r w:rsidR="00187995">
          <w:rPr>
            <w:noProof/>
            <w:webHidden/>
          </w:rPr>
          <w:instrText xml:space="preserve"> PAGEREF _Toc356575020 \h </w:instrText>
        </w:r>
        <w:r>
          <w:rPr>
            <w:noProof/>
            <w:webHidden/>
          </w:rPr>
        </w:r>
        <w:r>
          <w:rPr>
            <w:noProof/>
            <w:webHidden/>
          </w:rPr>
          <w:fldChar w:fldCharType="separate"/>
        </w:r>
        <w:r w:rsidR="00187995">
          <w:rPr>
            <w:noProof/>
            <w:webHidden/>
          </w:rPr>
          <w:t>68</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21" w:history="1">
        <w:r w:rsidR="00187995" w:rsidRPr="005A0108">
          <w:rPr>
            <w:rStyle w:val="Hyperlink"/>
            <w:rFonts w:eastAsia="Times New Roman"/>
            <w:noProof/>
          </w:rPr>
          <w:t>Tuning</w:t>
        </w:r>
        <w:r w:rsidR="00187995">
          <w:rPr>
            <w:noProof/>
            <w:webHidden/>
          </w:rPr>
          <w:tab/>
        </w:r>
        <w:r>
          <w:rPr>
            <w:noProof/>
            <w:webHidden/>
          </w:rPr>
          <w:fldChar w:fldCharType="begin"/>
        </w:r>
        <w:r w:rsidR="00187995">
          <w:rPr>
            <w:noProof/>
            <w:webHidden/>
          </w:rPr>
          <w:instrText xml:space="preserve"> PAGEREF _Toc356575021 \h </w:instrText>
        </w:r>
        <w:r>
          <w:rPr>
            <w:noProof/>
            <w:webHidden/>
          </w:rPr>
        </w:r>
        <w:r>
          <w:rPr>
            <w:noProof/>
            <w:webHidden/>
          </w:rPr>
          <w:fldChar w:fldCharType="separate"/>
        </w:r>
        <w:r w:rsidR="00187995">
          <w:rPr>
            <w:noProof/>
            <w:webHidden/>
          </w:rPr>
          <w:t>68</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22" w:history="1">
        <w:r w:rsidR="00187995" w:rsidRPr="005A0108">
          <w:rPr>
            <w:rStyle w:val="Hyperlink"/>
            <w:noProof/>
          </w:rPr>
          <w:t>Operating Points</w:t>
        </w:r>
        <w:r w:rsidR="00187995">
          <w:rPr>
            <w:noProof/>
            <w:webHidden/>
          </w:rPr>
          <w:tab/>
        </w:r>
        <w:r>
          <w:rPr>
            <w:noProof/>
            <w:webHidden/>
          </w:rPr>
          <w:fldChar w:fldCharType="begin"/>
        </w:r>
        <w:r w:rsidR="00187995">
          <w:rPr>
            <w:noProof/>
            <w:webHidden/>
          </w:rPr>
          <w:instrText xml:space="preserve"> PAGEREF _Toc356575022 \h </w:instrText>
        </w:r>
        <w:r>
          <w:rPr>
            <w:noProof/>
            <w:webHidden/>
          </w:rPr>
        </w:r>
        <w:r>
          <w:rPr>
            <w:noProof/>
            <w:webHidden/>
          </w:rPr>
          <w:fldChar w:fldCharType="separate"/>
        </w:r>
        <w:r w:rsidR="00187995">
          <w:rPr>
            <w:noProof/>
            <w:webHidden/>
          </w:rPr>
          <w:t>71</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23" w:history="1">
        <w:r w:rsidR="00187995" w:rsidRPr="005A0108">
          <w:rPr>
            <w:rStyle w:val="Hyperlink"/>
            <w:rFonts w:eastAsia="Times New Roman"/>
            <w:noProof/>
          </w:rPr>
          <w:t>Feedback Design</w:t>
        </w:r>
        <w:r w:rsidR="00187995">
          <w:rPr>
            <w:noProof/>
            <w:webHidden/>
          </w:rPr>
          <w:tab/>
        </w:r>
        <w:r>
          <w:rPr>
            <w:noProof/>
            <w:webHidden/>
          </w:rPr>
          <w:fldChar w:fldCharType="begin"/>
        </w:r>
        <w:r w:rsidR="00187995">
          <w:rPr>
            <w:noProof/>
            <w:webHidden/>
          </w:rPr>
          <w:instrText xml:space="preserve"> PAGEREF _Toc356575023 \h </w:instrText>
        </w:r>
        <w:r>
          <w:rPr>
            <w:noProof/>
            <w:webHidden/>
          </w:rPr>
        </w:r>
        <w:r>
          <w:rPr>
            <w:noProof/>
            <w:webHidden/>
          </w:rPr>
          <w:fldChar w:fldCharType="separate"/>
        </w:r>
        <w:r w:rsidR="00187995">
          <w:rPr>
            <w:noProof/>
            <w:webHidden/>
          </w:rPr>
          <w:t>73</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24" w:history="1">
        <w:r w:rsidR="00187995" w:rsidRPr="005A0108">
          <w:rPr>
            <w:rStyle w:val="Hyperlink"/>
            <w:rFonts w:eastAsia="Times New Roman"/>
            <w:noProof/>
          </w:rPr>
          <w:t>Dynamic Tuning</w:t>
        </w:r>
        <w:r w:rsidR="00187995">
          <w:rPr>
            <w:noProof/>
            <w:webHidden/>
          </w:rPr>
          <w:tab/>
        </w:r>
        <w:r>
          <w:rPr>
            <w:noProof/>
            <w:webHidden/>
          </w:rPr>
          <w:fldChar w:fldCharType="begin"/>
        </w:r>
        <w:r w:rsidR="00187995">
          <w:rPr>
            <w:noProof/>
            <w:webHidden/>
          </w:rPr>
          <w:instrText xml:space="preserve"> PAGEREF _Toc356575024 \h </w:instrText>
        </w:r>
        <w:r>
          <w:rPr>
            <w:noProof/>
            <w:webHidden/>
          </w:rPr>
        </w:r>
        <w:r>
          <w:rPr>
            <w:noProof/>
            <w:webHidden/>
          </w:rPr>
          <w:fldChar w:fldCharType="separate"/>
        </w:r>
        <w:r w:rsidR="00187995">
          <w:rPr>
            <w:noProof/>
            <w:webHidden/>
          </w:rPr>
          <w:t>73</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25" w:history="1">
        <w:r w:rsidR="00187995" w:rsidRPr="005A0108">
          <w:rPr>
            <w:rStyle w:val="Hyperlink"/>
            <w:rFonts w:eastAsia="Times New Roman"/>
            <w:noProof/>
          </w:rPr>
          <w:t>Advanced Tuning</w:t>
        </w:r>
        <w:r w:rsidR="00187995">
          <w:rPr>
            <w:noProof/>
            <w:webHidden/>
          </w:rPr>
          <w:tab/>
        </w:r>
        <w:r>
          <w:rPr>
            <w:noProof/>
            <w:webHidden/>
          </w:rPr>
          <w:fldChar w:fldCharType="begin"/>
        </w:r>
        <w:r w:rsidR="00187995">
          <w:rPr>
            <w:noProof/>
            <w:webHidden/>
          </w:rPr>
          <w:instrText xml:space="preserve"> PAGEREF _Toc356575025 \h </w:instrText>
        </w:r>
        <w:r>
          <w:rPr>
            <w:noProof/>
            <w:webHidden/>
          </w:rPr>
        </w:r>
        <w:r>
          <w:rPr>
            <w:noProof/>
            <w:webHidden/>
          </w:rPr>
          <w:fldChar w:fldCharType="separate"/>
        </w:r>
        <w:r w:rsidR="00187995">
          <w:rPr>
            <w:noProof/>
            <w:webHidden/>
          </w:rPr>
          <w:t>77</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26" w:history="1">
        <w:r w:rsidR="00187995" w:rsidRPr="005A0108">
          <w:rPr>
            <w:rStyle w:val="Hyperlink"/>
            <w:rFonts w:eastAsia="Times New Roman"/>
            <w:noProof/>
          </w:rPr>
          <w:t>Step Tests</w:t>
        </w:r>
        <w:r w:rsidR="00187995">
          <w:rPr>
            <w:noProof/>
            <w:webHidden/>
          </w:rPr>
          <w:tab/>
        </w:r>
        <w:r>
          <w:rPr>
            <w:noProof/>
            <w:webHidden/>
          </w:rPr>
          <w:fldChar w:fldCharType="begin"/>
        </w:r>
        <w:r w:rsidR="00187995">
          <w:rPr>
            <w:noProof/>
            <w:webHidden/>
          </w:rPr>
          <w:instrText xml:space="preserve"> PAGEREF _Toc356575026 \h </w:instrText>
        </w:r>
        <w:r>
          <w:rPr>
            <w:noProof/>
            <w:webHidden/>
          </w:rPr>
        </w:r>
        <w:r>
          <w:rPr>
            <w:noProof/>
            <w:webHidden/>
          </w:rPr>
          <w:fldChar w:fldCharType="separate"/>
        </w:r>
        <w:r w:rsidR="00187995">
          <w:rPr>
            <w:noProof/>
            <w:webHidden/>
          </w:rPr>
          <w:t>89</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27" w:history="1">
        <w:r w:rsidR="00187995" w:rsidRPr="005A0108">
          <w:rPr>
            <w:rStyle w:val="Hyperlink"/>
            <w:rFonts w:eastAsia="Times New Roman"/>
            <w:noProof/>
          </w:rPr>
          <w:t>Transient Simulation</w:t>
        </w:r>
        <w:r w:rsidR="00187995">
          <w:rPr>
            <w:noProof/>
            <w:webHidden/>
          </w:rPr>
          <w:tab/>
        </w:r>
        <w:r>
          <w:rPr>
            <w:noProof/>
            <w:webHidden/>
          </w:rPr>
          <w:fldChar w:fldCharType="begin"/>
        </w:r>
        <w:r w:rsidR="00187995">
          <w:rPr>
            <w:noProof/>
            <w:webHidden/>
          </w:rPr>
          <w:instrText xml:space="preserve"> PAGEREF _Toc356575027 \h </w:instrText>
        </w:r>
        <w:r>
          <w:rPr>
            <w:noProof/>
            <w:webHidden/>
          </w:rPr>
        </w:r>
        <w:r>
          <w:rPr>
            <w:noProof/>
            <w:webHidden/>
          </w:rPr>
          <w:fldChar w:fldCharType="separate"/>
        </w:r>
        <w:r w:rsidR="00187995">
          <w:rPr>
            <w:noProof/>
            <w:webHidden/>
          </w:rPr>
          <w:t>90</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28" w:history="1">
        <w:r w:rsidR="00187995" w:rsidRPr="005A0108">
          <w:rPr>
            <w:rStyle w:val="Hyperlink"/>
            <w:rFonts w:eastAsia="Times New Roman"/>
            <w:noProof/>
          </w:rPr>
          <w:t>Simulation</w:t>
        </w:r>
        <w:r w:rsidR="00187995">
          <w:rPr>
            <w:noProof/>
            <w:webHidden/>
          </w:rPr>
          <w:tab/>
        </w:r>
        <w:r>
          <w:rPr>
            <w:noProof/>
            <w:webHidden/>
          </w:rPr>
          <w:fldChar w:fldCharType="begin"/>
        </w:r>
        <w:r w:rsidR="00187995">
          <w:rPr>
            <w:noProof/>
            <w:webHidden/>
          </w:rPr>
          <w:instrText xml:space="preserve"> PAGEREF _Toc356575028 \h </w:instrText>
        </w:r>
        <w:r>
          <w:rPr>
            <w:noProof/>
            <w:webHidden/>
          </w:rPr>
        </w:r>
        <w:r>
          <w:rPr>
            <w:noProof/>
            <w:webHidden/>
          </w:rPr>
          <w:fldChar w:fldCharType="separate"/>
        </w:r>
        <w:r w:rsidR="00187995">
          <w:rPr>
            <w:noProof/>
            <w:webHidden/>
          </w:rPr>
          <w:t>91</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29" w:history="1">
        <w:r w:rsidR="00187995" w:rsidRPr="005A0108">
          <w:rPr>
            <w:rStyle w:val="Hyperlink"/>
            <w:rFonts w:eastAsia="Times New Roman"/>
            <w:noProof/>
          </w:rPr>
          <w:t>Drive Cycles</w:t>
        </w:r>
        <w:r w:rsidR="00187995">
          <w:rPr>
            <w:noProof/>
            <w:webHidden/>
          </w:rPr>
          <w:tab/>
        </w:r>
        <w:r>
          <w:rPr>
            <w:noProof/>
            <w:webHidden/>
          </w:rPr>
          <w:fldChar w:fldCharType="begin"/>
        </w:r>
        <w:r w:rsidR="00187995">
          <w:rPr>
            <w:noProof/>
            <w:webHidden/>
          </w:rPr>
          <w:instrText xml:space="preserve"> PAGEREF _Toc356575029 \h </w:instrText>
        </w:r>
        <w:r>
          <w:rPr>
            <w:noProof/>
            <w:webHidden/>
          </w:rPr>
        </w:r>
        <w:r>
          <w:rPr>
            <w:noProof/>
            <w:webHidden/>
          </w:rPr>
          <w:fldChar w:fldCharType="separate"/>
        </w:r>
        <w:r w:rsidR="00187995">
          <w:rPr>
            <w:noProof/>
            <w:webHidden/>
          </w:rPr>
          <w:t>93</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30" w:history="1">
        <w:r w:rsidR="00187995" w:rsidRPr="005A0108">
          <w:rPr>
            <w:rStyle w:val="Hyperlink"/>
            <w:rFonts w:eastAsia="Times New Roman"/>
            <w:noProof/>
          </w:rPr>
          <w:t>Deployment</w:t>
        </w:r>
        <w:r w:rsidR="00187995">
          <w:rPr>
            <w:noProof/>
            <w:webHidden/>
          </w:rPr>
          <w:tab/>
        </w:r>
        <w:r>
          <w:rPr>
            <w:noProof/>
            <w:webHidden/>
          </w:rPr>
          <w:fldChar w:fldCharType="begin"/>
        </w:r>
        <w:r w:rsidR="00187995">
          <w:rPr>
            <w:noProof/>
            <w:webHidden/>
          </w:rPr>
          <w:instrText xml:space="preserve"> PAGEREF _Toc356575030 \h </w:instrText>
        </w:r>
        <w:r>
          <w:rPr>
            <w:noProof/>
            <w:webHidden/>
          </w:rPr>
        </w:r>
        <w:r>
          <w:rPr>
            <w:noProof/>
            <w:webHidden/>
          </w:rPr>
          <w:fldChar w:fldCharType="separate"/>
        </w:r>
        <w:r w:rsidR="00187995">
          <w:rPr>
            <w:noProof/>
            <w:webHidden/>
          </w:rPr>
          <w:t>95</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31" w:history="1">
        <w:r w:rsidR="00187995" w:rsidRPr="005A0108">
          <w:rPr>
            <w:rStyle w:val="Hyperlink"/>
            <w:rFonts w:eastAsia="Times New Roman"/>
            <w:noProof/>
          </w:rPr>
          <w:t>Controller Configuration for Deployment</w:t>
        </w:r>
        <w:r w:rsidR="00187995">
          <w:rPr>
            <w:noProof/>
            <w:webHidden/>
          </w:rPr>
          <w:tab/>
        </w:r>
        <w:r>
          <w:rPr>
            <w:noProof/>
            <w:webHidden/>
          </w:rPr>
          <w:fldChar w:fldCharType="begin"/>
        </w:r>
        <w:r w:rsidR="00187995">
          <w:rPr>
            <w:noProof/>
            <w:webHidden/>
          </w:rPr>
          <w:instrText xml:space="preserve"> PAGEREF _Toc356575031 \h </w:instrText>
        </w:r>
        <w:r>
          <w:rPr>
            <w:noProof/>
            <w:webHidden/>
          </w:rPr>
        </w:r>
        <w:r>
          <w:rPr>
            <w:noProof/>
            <w:webHidden/>
          </w:rPr>
          <w:fldChar w:fldCharType="separate"/>
        </w:r>
        <w:r w:rsidR="00187995">
          <w:rPr>
            <w:noProof/>
            <w:webHidden/>
          </w:rPr>
          <w:t>96</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32" w:history="1">
        <w:r w:rsidR="00187995" w:rsidRPr="005A0108">
          <w:rPr>
            <w:rStyle w:val="Hyperlink"/>
            <w:rFonts w:eastAsia="Times New Roman"/>
            <w:noProof/>
          </w:rPr>
          <w:t>Deploying a Controller and the Model</w:t>
        </w:r>
        <w:r w:rsidR="00187995">
          <w:rPr>
            <w:noProof/>
            <w:webHidden/>
          </w:rPr>
          <w:tab/>
        </w:r>
        <w:r>
          <w:rPr>
            <w:noProof/>
            <w:webHidden/>
          </w:rPr>
          <w:fldChar w:fldCharType="begin"/>
        </w:r>
        <w:r w:rsidR="00187995">
          <w:rPr>
            <w:noProof/>
            <w:webHidden/>
          </w:rPr>
          <w:instrText xml:space="preserve"> PAGEREF _Toc356575032 \h </w:instrText>
        </w:r>
        <w:r>
          <w:rPr>
            <w:noProof/>
            <w:webHidden/>
          </w:rPr>
        </w:r>
        <w:r>
          <w:rPr>
            <w:noProof/>
            <w:webHidden/>
          </w:rPr>
          <w:fldChar w:fldCharType="separate"/>
        </w:r>
        <w:r w:rsidR="00187995">
          <w:rPr>
            <w:noProof/>
            <w:webHidden/>
          </w:rPr>
          <w:t>97</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33" w:history="1">
        <w:r w:rsidR="00187995" w:rsidRPr="005A0108">
          <w:rPr>
            <w:rStyle w:val="Hyperlink"/>
            <w:rFonts w:eastAsia="Times New Roman"/>
            <w:noProof/>
          </w:rPr>
          <w:t>Other Deployment Related Tasks</w:t>
        </w:r>
        <w:r w:rsidR="00187995">
          <w:rPr>
            <w:noProof/>
            <w:webHidden/>
          </w:rPr>
          <w:tab/>
        </w:r>
        <w:r>
          <w:rPr>
            <w:noProof/>
            <w:webHidden/>
          </w:rPr>
          <w:fldChar w:fldCharType="begin"/>
        </w:r>
        <w:r w:rsidR="00187995">
          <w:rPr>
            <w:noProof/>
            <w:webHidden/>
          </w:rPr>
          <w:instrText xml:space="preserve"> PAGEREF _Toc356575033 \h </w:instrText>
        </w:r>
        <w:r>
          <w:rPr>
            <w:noProof/>
            <w:webHidden/>
          </w:rPr>
        </w:r>
        <w:r>
          <w:rPr>
            <w:noProof/>
            <w:webHidden/>
          </w:rPr>
          <w:fldChar w:fldCharType="separate"/>
        </w:r>
        <w:r w:rsidR="00187995">
          <w:rPr>
            <w:noProof/>
            <w:webHidden/>
          </w:rPr>
          <w:t>99</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34" w:history="1">
        <w:r w:rsidR="00187995" w:rsidRPr="005A0108">
          <w:rPr>
            <w:rStyle w:val="Hyperlink"/>
            <w:rFonts w:eastAsia="Times New Roman"/>
            <w:noProof/>
          </w:rPr>
          <w:t>Deployed Files</w:t>
        </w:r>
        <w:r w:rsidR="00187995">
          <w:rPr>
            <w:noProof/>
            <w:webHidden/>
          </w:rPr>
          <w:tab/>
        </w:r>
        <w:r>
          <w:rPr>
            <w:noProof/>
            <w:webHidden/>
          </w:rPr>
          <w:fldChar w:fldCharType="begin"/>
        </w:r>
        <w:r w:rsidR="00187995">
          <w:rPr>
            <w:noProof/>
            <w:webHidden/>
          </w:rPr>
          <w:instrText xml:space="preserve"> PAGEREF _Toc356575034 \h </w:instrText>
        </w:r>
        <w:r>
          <w:rPr>
            <w:noProof/>
            <w:webHidden/>
          </w:rPr>
        </w:r>
        <w:r>
          <w:rPr>
            <w:noProof/>
            <w:webHidden/>
          </w:rPr>
          <w:fldChar w:fldCharType="separate"/>
        </w:r>
        <w:r w:rsidR="00187995">
          <w:rPr>
            <w:noProof/>
            <w:webHidden/>
          </w:rPr>
          <w:t>99</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35" w:history="1">
        <w:r w:rsidR="00187995" w:rsidRPr="005A0108">
          <w:rPr>
            <w:rStyle w:val="Hyperlink"/>
            <w:rFonts w:eastAsia="Times New Roman"/>
            <w:noProof/>
          </w:rPr>
          <w:t>Post-deployment</w:t>
        </w:r>
        <w:r w:rsidR="00187995">
          <w:rPr>
            <w:noProof/>
            <w:webHidden/>
          </w:rPr>
          <w:tab/>
        </w:r>
        <w:r>
          <w:rPr>
            <w:noProof/>
            <w:webHidden/>
          </w:rPr>
          <w:fldChar w:fldCharType="begin"/>
        </w:r>
        <w:r w:rsidR="00187995">
          <w:rPr>
            <w:noProof/>
            <w:webHidden/>
          </w:rPr>
          <w:instrText xml:space="preserve"> PAGEREF _Toc356575035 \h </w:instrText>
        </w:r>
        <w:r>
          <w:rPr>
            <w:noProof/>
            <w:webHidden/>
          </w:rPr>
        </w:r>
        <w:r>
          <w:rPr>
            <w:noProof/>
            <w:webHidden/>
          </w:rPr>
          <w:fldChar w:fldCharType="separate"/>
        </w:r>
        <w:r w:rsidR="00187995">
          <w:rPr>
            <w:noProof/>
            <w:webHidden/>
          </w:rPr>
          <w:t>100</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36" w:history="1">
        <w:r w:rsidR="00187995" w:rsidRPr="005A0108">
          <w:rPr>
            <w:rStyle w:val="Hyperlink"/>
            <w:rFonts w:eastAsia="Times New Roman"/>
            <w:noProof/>
          </w:rPr>
          <w:t>Integration of controller Simulink block</w:t>
        </w:r>
        <w:r w:rsidR="00187995">
          <w:rPr>
            <w:noProof/>
            <w:webHidden/>
          </w:rPr>
          <w:tab/>
        </w:r>
        <w:r>
          <w:rPr>
            <w:noProof/>
            <w:webHidden/>
          </w:rPr>
          <w:fldChar w:fldCharType="begin"/>
        </w:r>
        <w:r w:rsidR="00187995">
          <w:rPr>
            <w:noProof/>
            <w:webHidden/>
          </w:rPr>
          <w:instrText xml:space="preserve"> PAGEREF _Toc356575036 \h </w:instrText>
        </w:r>
        <w:r>
          <w:rPr>
            <w:noProof/>
            <w:webHidden/>
          </w:rPr>
        </w:r>
        <w:r>
          <w:rPr>
            <w:noProof/>
            <w:webHidden/>
          </w:rPr>
          <w:fldChar w:fldCharType="separate"/>
        </w:r>
        <w:r w:rsidR="00187995">
          <w:rPr>
            <w:noProof/>
            <w:webHidden/>
          </w:rPr>
          <w:t>100</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37" w:history="1">
        <w:r w:rsidR="00187995" w:rsidRPr="005A0108">
          <w:rPr>
            <w:rStyle w:val="Hyperlink"/>
            <w:rFonts w:eastAsia="Times New Roman"/>
            <w:noProof/>
          </w:rPr>
          <w:t>Integration of controller C source files</w:t>
        </w:r>
        <w:r w:rsidR="00187995">
          <w:rPr>
            <w:noProof/>
            <w:webHidden/>
          </w:rPr>
          <w:tab/>
        </w:r>
        <w:r>
          <w:rPr>
            <w:noProof/>
            <w:webHidden/>
          </w:rPr>
          <w:fldChar w:fldCharType="begin"/>
        </w:r>
        <w:r w:rsidR="00187995">
          <w:rPr>
            <w:noProof/>
            <w:webHidden/>
          </w:rPr>
          <w:instrText xml:space="preserve"> PAGEREF _Toc356575037 \h </w:instrText>
        </w:r>
        <w:r>
          <w:rPr>
            <w:noProof/>
            <w:webHidden/>
          </w:rPr>
        </w:r>
        <w:r>
          <w:rPr>
            <w:noProof/>
            <w:webHidden/>
          </w:rPr>
          <w:fldChar w:fldCharType="separate"/>
        </w:r>
        <w:r w:rsidR="00187995">
          <w:rPr>
            <w:noProof/>
            <w:webHidden/>
          </w:rPr>
          <w:t>101</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38" w:history="1">
        <w:r w:rsidR="00187995" w:rsidRPr="005A0108">
          <w:rPr>
            <w:rStyle w:val="Hyperlink"/>
            <w:rFonts w:eastAsia="Times New Roman"/>
            <w:noProof/>
          </w:rPr>
          <w:t>OnRAMP Controller Implementation in a Test Cell</w:t>
        </w:r>
        <w:r w:rsidR="00187995">
          <w:rPr>
            <w:noProof/>
            <w:webHidden/>
          </w:rPr>
          <w:tab/>
        </w:r>
        <w:r>
          <w:rPr>
            <w:noProof/>
            <w:webHidden/>
          </w:rPr>
          <w:fldChar w:fldCharType="begin"/>
        </w:r>
        <w:r w:rsidR="00187995">
          <w:rPr>
            <w:noProof/>
            <w:webHidden/>
          </w:rPr>
          <w:instrText xml:space="preserve"> PAGEREF _Toc356575038 \h </w:instrText>
        </w:r>
        <w:r>
          <w:rPr>
            <w:noProof/>
            <w:webHidden/>
          </w:rPr>
        </w:r>
        <w:r>
          <w:rPr>
            <w:noProof/>
            <w:webHidden/>
          </w:rPr>
          <w:fldChar w:fldCharType="separate"/>
        </w:r>
        <w:r w:rsidR="00187995">
          <w:rPr>
            <w:noProof/>
            <w:webHidden/>
          </w:rPr>
          <w:t>102</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39" w:history="1">
        <w:r w:rsidR="00187995" w:rsidRPr="005A0108">
          <w:rPr>
            <w:rStyle w:val="Hyperlink"/>
            <w:rFonts w:eastAsia="Times New Roman"/>
            <w:noProof/>
          </w:rPr>
          <w:t>Controller Bypass Setup</w:t>
        </w:r>
        <w:r w:rsidR="00187995">
          <w:rPr>
            <w:noProof/>
            <w:webHidden/>
          </w:rPr>
          <w:tab/>
        </w:r>
        <w:r>
          <w:rPr>
            <w:noProof/>
            <w:webHidden/>
          </w:rPr>
          <w:fldChar w:fldCharType="begin"/>
        </w:r>
        <w:r w:rsidR="00187995">
          <w:rPr>
            <w:noProof/>
            <w:webHidden/>
          </w:rPr>
          <w:instrText xml:space="preserve"> PAGEREF _Toc356575039 \h </w:instrText>
        </w:r>
        <w:r>
          <w:rPr>
            <w:noProof/>
            <w:webHidden/>
          </w:rPr>
        </w:r>
        <w:r>
          <w:rPr>
            <w:noProof/>
            <w:webHidden/>
          </w:rPr>
          <w:fldChar w:fldCharType="separate"/>
        </w:r>
        <w:r w:rsidR="00187995">
          <w:rPr>
            <w:noProof/>
            <w:webHidden/>
          </w:rPr>
          <w:t>103</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40" w:history="1">
        <w:r w:rsidR="00187995" w:rsidRPr="005A0108">
          <w:rPr>
            <w:rStyle w:val="Hyperlink"/>
            <w:noProof/>
          </w:rPr>
          <w:t>Active Constraints Decoding</w:t>
        </w:r>
        <w:r w:rsidR="00187995">
          <w:rPr>
            <w:noProof/>
            <w:webHidden/>
          </w:rPr>
          <w:tab/>
        </w:r>
        <w:r>
          <w:rPr>
            <w:noProof/>
            <w:webHidden/>
          </w:rPr>
          <w:fldChar w:fldCharType="begin"/>
        </w:r>
        <w:r w:rsidR="00187995">
          <w:rPr>
            <w:noProof/>
            <w:webHidden/>
          </w:rPr>
          <w:instrText xml:space="preserve"> PAGEREF _Toc356575040 \h </w:instrText>
        </w:r>
        <w:r>
          <w:rPr>
            <w:noProof/>
            <w:webHidden/>
          </w:rPr>
        </w:r>
        <w:r>
          <w:rPr>
            <w:noProof/>
            <w:webHidden/>
          </w:rPr>
          <w:fldChar w:fldCharType="separate"/>
        </w:r>
        <w:r w:rsidR="00187995">
          <w:rPr>
            <w:noProof/>
            <w:webHidden/>
          </w:rPr>
          <w:t>104</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41" w:history="1">
        <w:r w:rsidR="00187995" w:rsidRPr="005A0108">
          <w:rPr>
            <w:rStyle w:val="Hyperlink"/>
            <w:noProof/>
          </w:rPr>
          <w:t>Example of Decoding the Active Constraints</w:t>
        </w:r>
        <w:r w:rsidR="00187995">
          <w:rPr>
            <w:noProof/>
            <w:webHidden/>
          </w:rPr>
          <w:tab/>
        </w:r>
        <w:r>
          <w:rPr>
            <w:noProof/>
            <w:webHidden/>
          </w:rPr>
          <w:fldChar w:fldCharType="begin"/>
        </w:r>
        <w:r w:rsidR="00187995">
          <w:rPr>
            <w:noProof/>
            <w:webHidden/>
          </w:rPr>
          <w:instrText xml:space="preserve"> PAGEREF _Toc356575041 \h </w:instrText>
        </w:r>
        <w:r>
          <w:rPr>
            <w:noProof/>
            <w:webHidden/>
          </w:rPr>
        </w:r>
        <w:r>
          <w:rPr>
            <w:noProof/>
            <w:webHidden/>
          </w:rPr>
          <w:fldChar w:fldCharType="separate"/>
        </w:r>
        <w:r w:rsidR="00187995">
          <w:rPr>
            <w:noProof/>
            <w:webHidden/>
          </w:rPr>
          <w:t>105</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42" w:history="1">
        <w:r w:rsidR="00187995" w:rsidRPr="005A0108">
          <w:rPr>
            <w:rStyle w:val="Hyperlink"/>
            <w:rFonts w:eastAsia="Times New Roman"/>
            <w:noProof/>
          </w:rPr>
          <w:t>Test Procedures</w:t>
        </w:r>
        <w:r w:rsidR="00187995">
          <w:rPr>
            <w:noProof/>
            <w:webHidden/>
          </w:rPr>
          <w:tab/>
        </w:r>
        <w:r>
          <w:rPr>
            <w:noProof/>
            <w:webHidden/>
          </w:rPr>
          <w:fldChar w:fldCharType="begin"/>
        </w:r>
        <w:r w:rsidR="00187995">
          <w:rPr>
            <w:noProof/>
            <w:webHidden/>
          </w:rPr>
          <w:instrText xml:space="preserve"> PAGEREF _Toc356575042 \h </w:instrText>
        </w:r>
        <w:r>
          <w:rPr>
            <w:noProof/>
            <w:webHidden/>
          </w:rPr>
        </w:r>
        <w:r>
          <w:rPr>
            <w:noProof/>
            <w:webHidden/>
          </w:rPr>
          <w:fldChar w:fldCharType="separate"/>
        </w:r>
        <w:r w:rsidR="00187995">
          <w:rPr>
            <w:noProof/>
            <w:webHidden/>
          </w:rPr>
          <w:t>105</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43" w:history="1">
        <w:r w:rsidR="00187995" w:rsidRPr="005A0108">
          <w:rPr>
            <w:rStyle w:val="Hyperlink"/>
            <w:noProof/>
          </w:rPr>
          <w:t>Test 1: Confirm Position of OnRAMP in Bypass</w:t>
        </w:r>
        <w:r w:rsidR="00187995">
          <w:rPr>
            <w:noProof/>
            <w:webHidden/>
          </w:rPr>
          <w:tab/>
        </w:r>
        <w:r>
          <w:rPr>
            <w:noProof/>
            <w:webHidden/>
          </w:rPr>
          <w:fldChar w:fldCharType="begin"/>
        </w:r>
        <w:r w:rsidR="00187995">
          <w:rPr>
            <w:noProof/>
            <w:webHidden/>
          </w:rPr>
          <w:instrText xml:space="preserve"> PAGEREF _Toc356575043 \h </w:instrText>
        </w:r>
        <w:r>
          <w:rPr>
            <w:noProof/>
            <w:webHidden/>
          </w:rPr>
        </w:r>
        <w:r>
          <w:rPr>
            <w:noProof/>
            <w:webHidden/>
          </w:rPr>
          <w:fldChar w:fldCharType="separate"/>
        </w:r>
        <w:r w:rsidR="00187995">
          <w:rPr>
            <w:noProof/>
            <w:webHidden/>
          </w:rPr>
          <w:t>106</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44" w:history="1">
        <w:r w:rsidR="00187995" w:rsidRPr="005A0108">
          <w:rPr>
            <w:rStyle w:val="Hyperlink"/>
            <w:noProof/>
          </w:rPr>
          <w:t>Test 2: Controller On-Off Test</w:t>
        </w:r>
        <w:r w:rsidR="00187995">
          <w:rPr>
            <w:noProof/>
            <w:webHidden/>
          </w:rPr>
          <w:tab/>
        </w:r>
        <w:r>
          <w:rPr>
            <w:noProof/>
            <w:webHidden/>
          </w:rPr>
          <w:fldChar w:fldCharType="begin"/>
        </w:r>
        <w:r w:rsidR="00187995">
          <w:rPr>
            <w:noProof/>
            <w:webHidden/>
          </w:rPr>
          <w:instrText xml:space="preserve"> PAGEREF _Toc356575044 \h </w:instrText>
        </w:r>
        <w:r>
          <w:rPr>
            <w:noProof/>
            <w:webHidden/>
          </w:rPr>
        </w:r>
        <w:r>
          <w:rPr>
            <w:noProof/>
            <w:webHidden/>
          </w:rPr>
          <w:fldChar w:fldCharType="separate"/>
        </w:r>
        <w:r w:rsidR="00187995">
          <w:rPr>
            <w:noProof/>
            <w:webHidden/>
          </w:rPr>
          <w:t>107</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45" w:history="1">
        <w:r w:rsidR="00187995" w:rsidRPr="005A0108">
          <w:rPr>
            <w:rStyle w:val="Hyperlink"/>
            <w:noProof/>
          </w:rPr>
          <w:t>Test 3: Fixed Operating Point</w:t>
        </w:r>
        <w:r w:rsidR="00187995">
          <w:rPr>
            <w:noProof/>
            <w:webHidden/>
          </w:rPr>
          <w:tab/>
        </w:r>
        <w:r>
          <w:rPr>
            <w:noProof/>
            <w:webHidden/>
          </w:rPr>
          <w:fldChar w:fldCharType="begin"/>
        </w:r>
        <w:r w:rsidR="00187995">
          <w:rPr>
            <w:noProof/>
            <w:webHidden/>
          </w:rPr>
          <w:instrText xml:space="preserve"> PAGEREF _Toc356575045 \h </w:instrText>
        </w:r>
        <w:r>
          <w:rPr>
            <w:noProof/>
            <w:webHidden/>
          </w:rPr>
        </w:r>
        <w:r>
          <w:rPr>
            <w:noProof/>
            <w:webHidden/>
          </w:rPr>
          <w:fldChar w:fldCharType="separate"/>
        </w:r>
        <w:r w:rsidR="00187995">
          <w:rPr>
            <w:noProof/>
            <w:webHidden/>
          </w:rPr>
          <w:t>108</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46" w:history="1">
        <w:r w:rsidR="00187995" w:rsidRPr="005A0108">
          <w:rPr>
            <w:rStyle w:val="Hyperlink"/>
            <w:noProof/>
          </w:rPr>
          <w:t>Test 4: Transient Operation – Operational Tests</w:t>
        </w:r>
        <w:r w:rsidR="00187995">
          <w:rPr>
            <w:noProof/>
            <w:webHidden/>
          </w:rPr>
          <w:tab/>
        </w:r>
        <w:r>
          <w:rPr>
            <w:noProof/>
            <w:webHidden/>
          </w:rPr>
          <w:fldChar w:fldCharType="begin"/>
        </w:r>
        <w:r w:rsidR="00187995">
          <w:rPr>
            <w:noProof/>
            <w:webHidden/>
          </w:rPr>
          <w:instrText xml:space="preserve"> PAGEREF _Toc356575046 \h </w:instrText>
        </w:r>
        <w:r>
          <w:rPr>
            <w:noProof/>
            <w:webHidden/>
          </w:rPr>
        </w:r>
        <w:r>
          <w:rPr>
            <w:noProof/>
            <w:webHidden/>
          </w:rPr>
          <w:fldChar w:fldCharType="separate"/>
        </w:r>
        <w:r w:rsidR="00187995">
          <w:rPr>
            <w:noProof/>
            <w:webHidden/>
          </w:rPr>
          <w:t>111</w:t>
        </w:r>
        <w:r>
          <w:rPr>
            <w:noProof/>
            <w:webHidden/>
          </w:rPr>
          <w:fldChar w:fldCharType="end"/>
        </w:r>
      </w:hyperlink>
    </w:p>
    <w:p w:rsidR="00187995" w:rsidRDefault="00127A1B">
      <w:pPr>
        <w:pStyle w:val="TOC3"/>
        <w:tabs>
          <w:tab w:val="right" w:leader="dot" w:pos="9350"/>
        </w:tabs>
        <w:rPr>
          <w:rFonts w:asciiTheme="minorHAnsi" w:hAnsiTheme="minorHAnsi" w:cstheme="minorBidi"/>
          <w:noProof/>
        </w:rPr>
      </w:pPr>
      <w:hyperlink w:anchor="_Toc356575047" w:history="1">
        <w:r w:rsidR="00187995" w:rsidRPr="005A0108">
          <w:rPr>
            <w:rStyle w:val="Hyperlink"/>
            <w:noProof/>
          </w:rPr>
          <w:t>Test 5: Transient Operation – Performance Tests</w:t>
        </w:r>
        <w:r w:rsidR="00187995">
          <w:rPr>
            <w:noProof/>
            <w:webHidden/>
          </w:rPr>
          <w:tab/>
        </w:r>
        <w:r>
          <w:rPr>
            <w:noProof/>
            <w:webHidden/>
          </w:rPr>
          <w:fldChar w:fldCharType="begin"/>
        </w:r>
        <w:r w:rsidR="00187995">
          <w:rPr>
            <w:noProof/>
            <w:webHidden/>
          </w:rPr>
          <w:instrText xml:space="preserve"> PAGEREF _Toc356575047 \h </w:instrText>
        </w:r>
        <w:r>
          <w:rPr>
            <w:noProof/>
            <w:webHidden/>
          </w:rPr>
        </w:r>
        <w:r>
          <w:rPr>
            <w:noProof/>
            <w:webHidden/>
          </w:rPr>
          <w:fldChar w:fldCharType="separate"/>
        </w:r>
        <w:r w:rsidR="00187995">
          <w:rPr>
            <w:noProof/>
            <w:webHidden/>
          </w:rPr>
          <w:t>112</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48" w:history="1">
        <w:r w:rsidR="00187995" w:rsidRPr="005A0108">
          <w:rPr>
            <w:rStyle w:val="Hyperlink"/>
            <w:rFonts w:eastAsia="Times New Roman"/>
            <w:noProof/>
          </w:rPr>
          <w:t>Error Logs</w:t>
        </w:r>
        <w:r w:rsidR="00187995">
          <w:rPr>
            <w:noProof/>
            <w:webHidden/>
          </w:rPr>
          <w:tab/>
        </w:r>
        <w:r>
          <w:rPr>
            <w:noProof/>
            <w:webHidden/>
          </w:rPr>
          <w:fldChar w:fldCharType="begin"/>
        </w:r>
        <w:r w:rsidR="00187995">
          <w:rPr>
            <w:noProof/>
            <w:webHidden/>
          </w:rPr>
          <w:instrText xml:space="preserve"> PAGEREF _Toc356575048 \h </w:instrText>
        </w:r>
        <w:r>
          <w:rPr>
            <w:noProof/>
            <w:webHidden/>
          </w:rPr>
        </w:r>
        <w:r>
          <w:rPr>
            <w:noProof/>
            <w:webHidden/>
          </w:rPr>
          <w:fldChar w:fldCharType="separate"/>
        </w:r>
        <w:r w:rsidR="00187995">
          <w:rPr>
            <w:noProof/>
            <w:webHidden/>
          </w:rPr>
          <w:t>112</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49" w:history="1">
        <w:r w:rsidR="00187995" w:rsidRPr="005A0108">
          <w:rPr>
            <w:rStyle w:val="Hyperlink"/>
            <w:rFonts w:eastAsia="Times New Roman"/>
            <w:noProof/>
          </w:rPr>
          <w:t>Finding and Reading an Error Log</w:t>
        </w:r>
        <w:r w:rsidR="00187995">
          <w:rPr>
            <w:noProof/>
            <w:webHidden/>
          </w:rPr>
          <w:tab/>
        </w:r>
        <w:r>
          <w:rPr>
            <w:noProof/>
            <w:webHidden/>
          </w:rPr>
          <w:fldChar w:fldCharType="begin"/>
        </w:r>
        <w:r w:rsidR="00187995">
          <w:rPr>
            <w:noProof/>
            <w:webHidden/>
          </w:rPr>
          <w:instrText xml:space="preserve"> PAGEREF _Toc356575049 \h </w:instrText>
        </w:r>
        <w:r>
          <w:rPr>
            <w:noProof/>
            <w:webHidden/>
          </w:rPr>
        </w:r>
        <w:r>
          <w:rPr>
            <w:noProof/>
            <w:webHidden/>
          </w:rPr>
          <w:fldChar w:fldCharType="separate"/>
        </w:r>
        <w:r w:rsidR="00187995">
          <w:rPr>
            <w:noProof/>
            <w:webHidden/>
          </w:rPr>
          <w:t>112</w:t>
        </w:r>
        <w:r>
          <w:rPr>
            <w:noProof/>
            <w:webHidden/>
          </w:rPr>
          <w:fldChar w:fldCharType="end"/>
        </w:r>
      </w:hyperlink>
    </w:p>
    <w:p w:rsidR="00187995" w:rsidRDefault="00127A1B">
      <w:pPr>
        <w:pStyle w:val="TOC2"/>
        <w:tabs>
          <w:tab w:val="right" w:leader="dot" w:pos="9350"/>
        </w:tabs>
        <w:rPr>
          <w:rFonts w:asciiTheme="minorHAnsi" w:hAnsiTheme="minorHAnsi" w:cstheme="minorBidi"/>
          <w:noProof/>
        </w:rPr>
      </w:pPr>
      <w:hyperlink w:anchor="_Toc356575050" w:history="1">
        <w:r w:rsidR="00187995" w:rsidRPr="005A0108">
          <w:rPr>
            <w:rStyle w:val="Hyperlink"/>
            <w:rFonts w:eastAsia="Times New Roman"/>
            <w:noProof/>
          </w:rPr>
          <w:t>Increasing the Logging Level</w:t>
        </w:r>
        <w:r w:rsidR="00187995">
          <w:rPr>
            <w:noProof/>
            <w:webHidden/>
          </w:rPr>
          <w:tab/>
        </w:r>
        <w:r>
          <w:rPr>
            <w:noProof/>
            <w:webHidden/>
          </w:rPr>
          <w:fldChar w:fldCharType="begin"/>
        </w:r>
        <w:r w:rsidR="00187995">
          <w:rPr>
            <w:noProof/>
            <w:webHidden/>
          </w:rPr>
          <w:instrText xml:space="preserve"> PAGEREF _Toc356575050 \h </w:instrText>
        </w:r>
        <w:r>
          <w:rPr>
            <w:noProof/>
            <w:webHidden/>
          </w:rPr>
        </w:r>
        <w:r>
          <w:rPr>
            <w:noProof/>
            <w:webHidden/>
          </w:rPr>
          <w:fldChar w:fldCharType="separate"/>
        </w:r>
        <w:r w:rsidR="00187995">
          <w:rPr>
            <w:noProof/>
            <w:webHidden/>
          </w:rPr>
          <w:t>113</w:t>
        </w:r>
        <w:r>
          <w:rPr>
            <w:noProof/>
            <w:webHidden/>
          </w:rPr>
          <w:fldChar w:fldCharType="end"/>
        </w:r>
      </w:hyperlink>
    </w:p>
    <w:p w:rsidR="00187995" w:rsidRDefault="00127A1B">
      <w:pPr>
        <w:pStyle w:val="TOC1"/>
        <w:tabs>
          <w:tab w:val="right" w:leader="dot" w:pos="9350"/>
        </w:tabs>
        <w:rPr>
          <w:rFonts w:asciiTheme="minorHAnsi" w:hAnsiTheme="minorHAnsi" w:cstheme="minorBidi"/>
          <w:noProof/>
        </w:rPr>
      </w:pPr>
      <w:hyperlink w:anchor="_Toc356575051" w:history="1">
        <w:r w:rsidR="00187995" w:rsidRPr="005A0108">
          <w:rPr>
            <w:rStyle w:val="Hyperlink"/>
            <w:rFonts w:eastAsia="Times New Roman"/>
            <w:noProof/>
          </w:rPr>
          <w:t>Glossary</w:t>
        </w:r>
        <w:r w:rsidR="00187995">
          <w:rPr>
            <w:noProof/>
            <w:webHidden/>
          </w:rPr>
          <w:tab/>
        </w:r>
        <w:r>
          <w:rPr>
            <w:noProof/>
            <w:webHidden/>
          </w:rPr>
          <w:fldChar w:fldCharType="begin"/>
        </w:r>
        <w:r w:rsidR="00187995">
          <w:rPr>
            <w:noProof/>
            <w:webHidden/>
          </w:rPr>
          <w:instrText xml:space="preserve"> PAGEREF _Toc356575051 \h </w:instrText>
        </w:r>
        <w:r>
          <w:rPr>
            <w:noProof/>
            <w:webHidden/>
          </w:rPr>
        </w:r>
        <w:r>
          <w:rPr>
            <w:noProof/>
            <w:webHidden/>
          </w:rPr>
          <w:fldChar w:fldCharType="separate"/>
        </w:r>
        <w:r w:rsidR="00187995">
          <w:rPr>
            <w:noProof/>
            <w:webHidden/>
          </w:rPr>
          <w:t>115</w:t>
        </w:r>
        <w:r>
          <w:rPr>
            <w:noProof/>
            <w:webHidden/>
          </w:rPr>
          <w:fldChar w:fldCharType="end"/>
        </w:r>
      </w:hyperlink>
    </w:p>
    <w:p w:rsidR="005E543F" w:rsidRDefault="00127A1B" w:rsidP="005E543F">
      <w:pPr>
        <w:sectPr w:rsidR="005E543F" w:rsidSect="003A567C">
          <w:headerReference w:type="even" r:id="rId14"/>
          <w:headerReference w:type="default" r:id="rId15"/>
          <w:footerReference w:type="even" r:id="rId16"/>
          <w:footerReference w:type="default" r:id="rId17"/>
          <w:headerReference w:type="first" r:id="rId18"/>
          <w:footerReference w:type="first" r:id="rId19"/>
          <w:type w:val="oddPage"/>
          <w:pgSz w:w="12240" w:h="15840"/>
          <w:pgMar w:top="1440" w:right="1440" w:bottom="1440" w:left="1440" w:header="720" w:footer="720" w:gutter="0"/>
          <w:pgNumType w:fmt="lowerRoman"/>
          <w:cols w:space="720"/>
          <w:titlePg/>
          <w:docGrid w:linePitch="360"/>
        </w:sectPr>
      </w:pPr>
      <w:r>
        <w:fldChar w:fldCharType="end"/>
      </w:r>
    </w:p>
    <w:p w:rsidR="005E543F" w:rsidRDefault="005E543F">
      <w:pPr>
        <w:jc w:val="right"/>
        <w:divId w:val="1553886609"/>
      </w:pPr>
      <w:bookmarkStart w:id="0" w:name="h-act_htm"/>
      <w:bookmarkStart w:id="1" w:name="RH_PD_TOC_BK"/>
      <w:bookmarkEnd w:id="0"/>
      <w:r>
        <w:lastRenderedPageBreak/>
        <w:t> </w:t>
      </w:r>
    </w:p>
    <w:p w:rsidR="005E543F" w:rsidRDefault="005E543F">
      <w:pPr>
        <w:pStyle w:val="Heading1"/>
        <w:divId w:val="1553886609"/>
        <w:rPr>
          <w:rFonts w:eastAsia="Times New Roman"/>
        </w:rPr>
      </w:pPr>
      <w:bookmarkStart w:id="2" w:name="_Toc356574991"/>
      <w:r>
        <w:rPr>
          <w:rFonts w:eastAsia="Times New Roman"/>
        </w:rPr>
        <w:t>OnRAMP</w:t>
      </w:r>
      <w:bookmarkEnd w:id="2"/>
    </w:p>
    <w:p w:rsidR="005E543F" w:rsidRDefault="005E543F">
      <w:pPr>
        <w:divId w:val="1553886609"/>
      </w:pPr>
      <w:r>
        <w:rPr>
          <w:b/>
          <w:bCs/>
        </w:rPr>
        <w:t>OnRAMP</w:t>
      </w:r>
      <w:r>
        <w:rPr>
          <w:rFonts w:eastAsiaTheme="minorHAnsi"/>
        </w:rPr>
        <w:t>™</w:t>
      </w:r>
      <w:r>
        <w:t xml:space="preserve"> Design Suite is a development process and software tool for the generation of models and optimal control algorithms for a wide range of engine applications.</w:t>
      </w:r>
    </w:p>
    <w:p w:rsidR="005E543F" w:rsidRDefault="005E543F">
      <w:pPr>
        <w:divId w:val="1553886609"/>
      </w:pPr>
      <w:r>
        <w:t>OnRAMP works in conjunction with third party software prerequisites, such as MATLAB</w:t>
      </w:r>
      <w:r>
        <w:rPr>
          <w:rFonts w:eastAsia="Times New Roman"/>
          <w:sz w:val="24"/>
          <w:szCs w:val="24"/>
        </w:rPr>
        <w:t>®</w:t>
      </w:r>
      <w:r>
        <w:t xml:space="preserve"> and Simulink</w:t>
      </w:r>
      <w:r>
        <w:rPr>
          <w:rFonts w:eastAsia="Times New Roman"/>
          <w:sz w:val="24"/>
          <w:szCs w:val="24"/>
        </w:rPr>
        <w:t>®</w:t>
      </w:r>
      <w:r w:rsidR="00E257E4">
        <w:rPr>
          <w:rFonts w:eastAsia="Times New Roman"/>
          <w:sz w:val="24"/>
          <w:szCs w:val="24"/>
        </w:rPr>
        <w:t xml:space="preserve"> (and certain toolboxes)</w:t>
      </w:r>
      <w:r>
        <w:rPr>
          <w:rFonts w:eastAsia="Times New Roman"/>
          <w:sz w:val="24"/>
          <w:szCs w:val="24"/>
        </w:rPr>
        <w:t xml:space="preserve">. </w:t>
      </w:r>
      <w:r>
        <w:t>These prerequisites need to be installed and licensed separately.</w:t>
      </w:r>
    </w:p>
    <w:p w:rsidR="005E543F" w:rsidRDefault="005E543F">
      <w:pPr>
        <w:divId w:val="1553886609"/>
      </w:pPr>
      <w:r>
        <w:t>For information on prerequisites and their supported versions, as well as setup and licensing information, see the OnRAMP Design Suite Release and Installation Notes.</w:t>
      </w:r>
    </w:p>
    <w:p w:rsidR="0062044B" w:rsidRDefault="00CC2181">
      <w:pPr>
        <w:divId w:val="1553886609"/>
      </w:pPr>
      <w:r>
        <w:t>For additional information on Honeywell Automotive Software and OnRAMP,</w:t>
      </w:r>
      <w:r w:rsidR="0062044B">
        <w:t xml:space="preserve"> go to</w:t>
      </w:r>
      <w:r>
        <w:t xml:space="preserve">: </w:t>
      </w:r>
    </w:p>
    <w:p w:rsidR="00CC2181" w:rsidRDefault="00CC2181" w:rsidP="0062044B">
      <w:pPr>
        <w:jc w:val="center"/>
        <w:divId w:val="1553886609"/>
      </w:pPr>
      <w:r w:rsidRPr="00CC2181">
        <w:t>www.honeywellonramp.com</w:t>
      </w:r>
    </w:p>
    <w:p w:rsidR="005E543F" w:rsidRDefault="0051408F">
      <w:pPr>
        <w:jc w:val="center"/>
        <w:divId w:val="1553886609"/>
        <w:rPr>
          <w:rFonts w:eastAsia="Times New Roman"/>
          <w:sz w:val="24"/>
          <w:szCs w:val="24"/>
        </w:rPr>
      </w:pPr>
      <w:r>
        <w:rPr>
          <w:rFonts w:eastAsia="Times New Roman"/>
          <w:noProof/>
          <w:sz w:val="24"/>
          <w:szCs w:val="24"/>
        </w:rPr>
        <w:drawing>
          <wp:inline distT="0" distB="0" distL="0" distR="0">
            <wp:extent cx="4759959" cy="119999"/>
            <wp:effectExtent l="19050" t="0" r="0" b="0"/>
            <wp:docPr id="171" name="Picture 171"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706B37" w:rsidRDefault="00706B37">
      <w:pPr>
        <w:pStyle w:val="Heading1"/>
        <w:divId w:val="1890921054"/>
        <w:rPr>
          <w:rFonts w:eastAsia="Times New Roman"/>
        </w:rPr>
      </w:pPr>
      <w:bookmarkStart w:id="3" w:name="_Toc356574992"/>
      <w:r>
        <w:rPr>
          <w:rFonts w:eastAsia="Times New Roman"/>
        </w:rPr>
        <w:t>Workflow</w:t>
      </w:r>
      <w:bookmarkEnd w:id="3"/>
    </w:p>
    <w:p w:rsidR="007863F9" w:rsidRPr="007863F9" w:rsidRDefault="007863F9" w:rsidP="007863F9">
      <w:pPr>
        <w:divId w:val="1890921054"/>
        <w:rPr>
          <w:rFonts w:eastAsia="Times New Roman"/>
        </w:rPr>
      </w:pPr>
      <w:r w:rsidRPr="007863F9">
        <w:rPr>
          <w:rFonts w:eastAsia="Times New Roman"/>
        </w:rPr>
        <w:t xml:space="preserve">OnRAMP follows a systematic process for generating models and optimal control algorithms for engine applications. That workflow is presented in the graphic below. </w:t>
      </w:r>
    </w:p>
    <w:p w:rsidR="007863F9" w:rsidRPr="007863F9" w:rsidRDefault="007863F9" w:rsidP="007863F9">
      <w:pPr>
        <w:divId w:val="1890921054"/>
        <w:rPr>
          <w:rFonts w:eastAsia="Times New Roman"/>
        </w:rPr>
      </w:pPr>
      <w:r w:rsidRPr="007863F9">
        <w:rPr>
          <w:rFonts w:eastAsia="Times New Roman"/>
        </w:rPr>
        <w:t>Each block in the graphic represents a step in the workflow, starting with creating a new OnRAMP project (Project Overview) and finishing with Deployment.</w:t>
      </w:r>
    </w:p>
    <w:p w:rsidR="007863F9" w:rsidRPr="007863F9" w:rsidRDefault="007863F9" w:rsidP="007863F9">
      <w:pPr>
        <w:divId w:val="1890921054"/>
        <w:rPr>
          <w:rFonts w:eastAsia="Times New Roman"/>
        </w:rPr>
      </w:pPr>
      <w:r w:rsidRPr="007863F9">
        <w:rPr>
          <w:rFonts w:eastAsia="Times New Roman"/>
        </w:rPr>
        <w:t xml:space="preserve">Clicking on a block will take you directly to help for that step </w:t>
      </w:r>
      <w:r w:rsidRPr="007863F9">
        <w:rPr>
          <w:rFonts w:eastAsia="Times New Roman"/>
          <w:i/>
        </w:rPr>
        <w:t>(links disabled in DOCX version)</w:t>
      </w:r>
      <w:r w:rsidRPr="007863F9">
        <w:rPr>
          <w:rFonts w:eastAsia="Times New Roman"/>
        </w:rPr>
        <w:t>.</w:t>
      </w:r>
    </w:p>
    <w:p w:rsidR="007863F9" w:rsidRPr="007863F9" w:rsidRDefault="00507D5C" w:rsidP="007863F9">
      <w:pPr>
        <w:jc w:val="center"/>
        <w:divId w:val="1890921054"/>
        <w:rPr>
          <w:rFonts w:eastAsia="Times New Roman"/>
        </w:rPr>
      </w:pPr>
      <w:r>
        <w:rPr>
          <w:rFonts w:eastAsia="Times New Roman"/>
          <w:noProof/>
        </w:rPr>
        <w:lastRenderedPageBreak/>
        <w:drawing>
          <wp:inline distT="0" distB="0" distL="0" distR="0">
            <wp:extent cx="978350" cy="6838950"/>
            <wp:effectExtent l="19050" t="0" r="0" b="0"/>
            <wp:docPr id="329" name="Picture 328" descr="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png"/>
                    <pic:cNvPicPr/>
                  </pic:nvPicPr>
                  <pic:blipFill>
                    <a:blip r:embed="rId21" cstate="print"/>
                    <a:stretch>
                      <a:fillRect/>
                    </a:stretch>
                  </pic:blipFill>
                  <pic:spPr>
                    <a:xfrm>
                      <a:off x="0" y="0"/>
                      <a:ext cx="978350" cy="6838950"/>
                    </a:xfrm>
                    <a:prstGeom prst="rect">
                      <a:avLst/>
                    </a:prstGeom>
                  </pic:spPr>
                </pic:pic>
              </a:graphicData>
            </a:graphic>
          </wp:inline>
        </w:drawing>
      </w:r>
    </w:p>
    <w:p w:rsidR="007863F9" w:rsidRPr="007863F9" w:rsidRDefault="007863F9" w:rsidP="007863F9">
      <w:pPr>
        <w:divId w:val="1890921054"/>
        <w:rPr>
          <w:rFonts w:eastAsia="Times New Roman"/>
        </w:rPr>
      </w:pPr>
      <w:r w:rsidRPr="007863F9">
        <w:rPr>
          <w:rFonts w:eastAsia="Times New Roman"/>
          <w:noProof/>
        </w:rPr>
        <w:drawing>
          <wp:inline distT="0" distB="0" distL="0" distR="0">
            <wp:extent cx="4762500" cy="120063"/>
            <wp:effectExtent l="19050" t="0" r="0" b="0"/>
            <wp:docPr id="13" name="Picture 199"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62500" cy="120063"/>
                    </a:xfrm>
                    <a:prstGeom prst="rect">
                      <a:avLst/>
                    </a:prstGeom>
                  </pic:spPr>
                </pic:pic>
              </a:graphicData>
            </a:graphic>
          </wp:inline>
        </w:drawing>
      </w:r>
    </w:p>
    <w:p w:rsidR="00706B37" w:rsidRDefault="00706B37" w:rsidP="00706B37">
      <w:pPr>
        <w:divId w:val="1890921054"/>
        <w:rPr>
          <w:rFonts w:eastAsia="Times New Roman"/>
        </w:rPr>
      </w:pPr>
    </w:p>
    <w:p w:rsidR="00706B37" w:rsidRDefault="00706B37">
      <w:pPr>
        <w:pStyle w:val="Heading1"/>
        <w:divId w:val="1890921054"/>
        <w:rPr>
          <w:rFonts w:eastAsia="Times New Roman"/>
        </w:rPr>
      </w:pPr>
      <w:bookmarkStart w:id="4" w:name="_Toc356574993"/>
      <w:r>
        <w:rPr>
          <w:rFonts w:eastAsia="Times New Roman"/>
        </w:rPr>
        <w:t>Project Overview</w:t>
      </w:r>
      <w:bookmarkEnd w:id="4"/>
    </w:p>
    <w:p w:rsidR="00D474CC" w:rsidRDefault="00D474CC" w:rsidP="00D474CC">
      <w:pPr>
        <w:divId w:val="1890921054"/>
      </w:pPr>
      <w:r>
        <w:t>In the Project Overview display you can:</w:t>
      </w:r>
    </w:p>
    <w:p w:rsidR="00D474CC" w:rsidRDefault="00D474CC" w:rsidP="005E45AF">
      <w:pPr>
        <w:pStyle w:val="ListParagraph"/>
        <w:numPr>
          <w:ilvl w:val="0"/>
          <w:numId w:val="137"/>
        </w:numPr>
        <w:divId w:val="1890921054"/>
      </w:pPr>
      <w:proofErr w:type="gramStart"/>
      <w:r>
        <w:lastRenderedPageBreak/>
        <w:t>set</w:t>
      </w:r>
      <w:proofErr w:type="gramEnd"/>
      <w:r>
        <w:t xml:space="preserve"> basic project properties, including project title and description.</w:t>
      </w:r>
    </w:p>
    <w:p w:rsidR="00D474CC" w:rsidRDefault="00D474CC" w:rsidP="005E45AF">
      <w:pPr>
        <w:pStyle w:val="ListParagraph"/>
        <w:numPr>
          <w:ilvl w:val="0"/>
          <w:numId w:val="137"/>
        </w:numPr>
        <w:divId w:val="1890921054"/>
      </w:pPr>
      <w:proofErr w:type="gramStart"/>
      <w:r>
        <w:t>configure</w:t>
      </w:r>
      <w:proofErr w:type="gramEnd"/>
      <w:r>
        <w:t xml:space="preserve"> the number of models and controllers to be used in the project.</w:t>
      </w:r>
    </w:p>
    <w:p w:rsidR="00D474CC" w:rsidRDefault="00D474CC" w:rsidP="005E45AF">
      <w:pPr>
        <w:pStyle w:val="ListParagraph"/>
        <w:numPr>
          <w:ilvl w:val="0"/>
          <w:numId w:val="137"/>
        </w:numPr>
        <w:divId w:val="1890921054"/>
      </w:pPr>
      <w:proofErr w:type="gramStart"/>
      <w:r>
        <w:t>configure</w:t>
      </w:r>
      <w:proofErr w:type="gramEnd"/>
      <w:r>
        <w:t xml:space="preserve"> project-wide settings.</w:t>
      </w:r>
    </w:p>
    <w:p w:rsidR="00D474CC" w:rsidRPr="00ED5D7C" w:rsidRDefault="00D474CC" w:rsidP="00D474CC">
      <w:pPr>
        <w:divId w:val="1890921054"/>
        <w:rPr>
          <w:b/>
        </w:rPr>
      </w:pPr>
      <w:r w:rsidRPr="00ED5D7C">
        <w:rPr>
          <w:b/>
        </w:rPr>
        <w:t>To set basic project properties:</w:t>
      </w:r>
    </w:p>
    <w:p w:rsidR="00D474CC" w:rsidRDefault="00D474CC" w:rsidP="005E45AF">
      <w:pPr>
        <w:pStyle w:val="ListParagraph"/>
        <w:numPr>
          <w:ilvl w:val="0"/>
          <w:numId w:val="138"/>
        </w:numPr>
        <w:divId w:val="1890921054"/>
      </w:pPr>
      <w:r>
        <w:t>Select the project title in the project hierarchy, located on the left side of the display.</w:t>
      </w:r>
    </w:p>
    <w:p w:rsidR="00D474CC" w:rsidRDefault="00AD16DE" w:rsidP="00D474CC">
      <w:pPr>
        <w:jc w:val="center"/>
        <w:divId w:val="1890921054"/>
      </w:pPr>
      <w:r>
        <w:rPr>
          <w:noProof/>
        </w:rPr>
        <w:drawing>
          <wp:inline distT="0" distB="0" distL="0" distR="0">
            <wp:extent cx="1623060" cy="502920"/>
            <wp:effectExtent l="19050" t="0" r="0" b="0"/>
            <wp:docPr id="1" name="Picture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cstate="print"/>
                    <a:stretch>
                      <a:fillRect/>
                    </a:stretch>
                  </pic:blipFill>
                  <pic:spPr>
                    <a:xfrm>
                      <a:off x="0" y="0"/>
                      <a:ext cx="1623060" cy="502920"/>
                    </a:xfrm>
                    <a:prstGeom prst="rect">
                      <a:avLst/>
                    </a:prstGeom>
                  </pic:spPr>
                </pic:pic>
              </a:graphicData>
            </a:graphic>
          </wp:inline>
        </w:drawing>
      </w:r>
    </w:p>
    <w:p w:rsidR="00D474CC" w:rsidRDefault="00D474CC" w:rsidP="00D474CC">
      <w:pPr>
        <w:pStyle w:val="indent"/>
        <w:divId w:val="1890921054"/>
      </w:pPr>
      <w:r>
        <w:t>There is one project listed at the root of the hierarchy. Selecting it displays the project’s properties on the right side of the display.</w:t>
      </w:r>
    </w:p>
    <w:p w:rsidR="00D474CC" w:rsidRDefault="00AD16DE" w:rsidP="00D474CC">
      <w:pPr>
        <w:jc w:val="center"/>
        <w:divId w:val="1890921054"/>
      </w:pPr>
      <w:r>
        <w:rPr>
          <w:noProof/>
        </w:rPr>
        <w:drawing>
          <wp:inline distT="0" distB="0" distL="0" distR="0">
            <wp:extent cx="2560320" cy="2186940"/>
            <wp:effectExtent l="19050" t="0" r="0" b="0"/>
            <wp:docPr id="2" name="Picture 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3" cstate="print"/>
                    <a:stretch>
                      <a:fillRect/>
                    </a:stretch>
                  </pic:blipFill>
                  <pic:spPr>
                    <a:xfrm>
                      <a:off x="0" y="0"/>
                      <a:ext cx="2560320" cy="2186940"/>
                    </a:xfrm>
                    <a:prstGeom prst="rect">
                      <a:avLst/>
                    </a:prstGeom>
                  </pic:spPr>
                </pic:pic>
              </a:graphicData>
            </a:graphic>
          </wp:inline>
        </w:drawing>
      </w:r>
    </w:p>
    <w:p w:rsidR="00D474CC" w:rsidRDefault="00D474CC" w:rsidP="00D474CC">
      <w:pPr>
        <w:pStyle w:val="indent"/>
        <w:divId w:val="1890921054"/>
      </w:pPr>
      <w:r w:rsidRPr="00320903">
        <w:rPr>
          <w:b/>
        </w:rPr>
        <w:t>Title</w:t>
      </w:r>
      <w:r>
        <w:t xml:space="preserve"> is the only mandatory property in this dialog.</w:t>
      </w:r>
    </w:p>
    <w:p w:rsidR="00D474CC" w:rsidRDefault="00D474CC" w:rsidP="00D474CC">
      <w:pPr>
        <w:pStyle w:val="indent"/>
        <w:divId w:val="1890921054"/>
      </w:pPr>
      <w:r>
        <w:t xml:space="preserve">Updating the </w:t>
      </w:r>
      <w:r w:rsidRPr="00320903">
        <w:rPr>
          <w:b/>
        </w:rPr>
        <w:t xml:space="preserve">Title </w:t>
      </w:r>
      <w:r>
        <w:t>property also updates the project title in the hierarchy.</w:t>
      </w:r>
    </w:p>
    <w:p w:rsidR="00D474CC" w:rsidRDefault="00D474CC" w:rsidP="005E45AF">
      <w:pPr>
        <w:pStyle w:val="ListParagraph"/>
        <w:numPr>
          <w:ilvl w:val="0"/>
          <w:numId w:val="138"/>
        </w:numPr>
        <w:divId w:val="1890921054"/>
      </w:pPr>
      <w:r>
        <w:t>Select a Model from the second level in the hierarchy. </w:t>
      </w:r>
    </w:p>
    <w:p w:rsidR="00D474CC" w:rsidRDefault="00D474CC" w:rsidP="00D474CC">
      <w:pPr>
        <w:pStyle w:val="indent"/>
        <w:divId w:val="1890921054"/>
      </w:pPr>
      <w:r>
        <w:t>The model-related properties appear on the right side of the display.</w:t>
      </w:r>
    </w:p>
    <w:p w:rsidR="00D474CC" w:rsidRDefault="00AD16DE" w:rsidP="00D474CC">
      <w:pPr>
        <w:jc w:val="center"/>
        <w:divId w:val="1890921054"/>
      </w:pPr>
      <w:r>
        <w:rPr>
          <w:noProof/>
        </w:rPr>
        <w:drawing>
          <wp:inline distT="0" distB="0" distL="0" distR="0">
            <wp:extent cx="3248025" cy="1457325"/>
            <wp:effectExtent l="19050" t="0" r="9525" b="0"/>
            <wp:docPr id="490" name="Picture 489" descr="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image004.jpg"/>
                    <pic:cNvPicPr/>
                  </pic:nvPicPr>
                  <pic:blipFill>
                    <a:blip r:embed="rId24" cstate="print"/>
                    <a:stretch>
                      <a:fillRect/>
                    </a:stretch>
                  </pic:blipFill>
                  <pic:spPr>
                    <a:xfrm>
                      <a:off x="0" y="0"/>
                      <a:ext cx="3248025" cy="1457325"/>
                    </a:xfrm>
                    <a:prstGeom prst="rect">
                      <a:avLst/>
                    </a:prstGeom>
                  </pic:spPr>
                </pic:pic>
              </a:graphicData>
            </a:graphic>
          </wp:inline>
        </w:drawing>
      </w:r>
    </w:p>
    <w:p w:rsidR="00D474CC" w:rsidRDefault="00D474CC" w:rsidP="00D474CC">
      <w:pPr>
        <w:pStyle w:val="indent"/>
        <w:divId w:val="1890921054"/>
      </w:pPr>
      <w:r w:rsidRPr="00320903">
        <w:rPr>
          <w:b/>
        </w:rPr>
        <w:t>Name</w:t>
      </w:r>
      <w:r>
        <w:t xml:space="preserve"> is the only mandatory property in this dialog.</w:t>
      </w:r>
    </w:p>
    <w:p w:rsidR="00D474CC" w:rsidRDefault="00D474CC" w:rsidP="00D474CC">
      <w:pPr>
        <w:pStyle w:val="indent"/>
        <w:divId w:val="1890921054"/>
      </w:pPr>
      <w:r>
        <w:t xml:space="preserve">Updating the </w:t>
      </w:r>
      <w:r w:rsidRPr="00320903">
        <w:rPr>
          <w:b/>
        </w:rPr>
        <w:t>Name</w:t>
      </w:r>
      <w:r>
        <w:t xml:space="preserve"> property also updates the model name in the hierarchy.</w:t>
      </w:r>
    </w:p>
    <w:p w:rsidR="00D474CC" w:rsidRDefault="00D474CC" w:rsidP="005E45AF">
      <w:pPr>
        <w:pStyle w:val="ListParagraph"/>
        <w:numPr>
          <w:ilvl w:val="0"/>
          <w:numId w:val="138"/>
        </w:numPr>
        <w:divId w:val="1890921054"/>
      </w:pPr>
      <w:r>
        <w:t>Select a Controller from the third level in the hierarchy.</w:t>
      </w:r>
    </w:p>
    <w:p w:rsidR="00D474CC" w:rsidRDefault="00D474CC" w:rsidP="00D474CC">
      <w:pPr>
        <w:pStyle w:val="indent"/>
        <w:divId w:val="1890921054"/>
      </w:pPr>
      <w:r>
        <w:t>The controller-related properties appear on the right side of the display.</w:t>
      </w:r>
    </w:p>
    <w:p w:rsidR="00D474CC" w:rsidRDefault="00AD16DE" w:rsidP="00D474CC">
      <w:pPr>
        <w:jc w:val="center"/>
        <w:divId w:val="1890921054"/>
      </w:pPr>
      <w:r>
        <w:rPr>
          <w:noProof/>
        </w:rPr>
        <w:lastRenderedPageBreak/>
        <w:drawing>
          <wp:inline distT="0" distB="0" distL="0" distR="0">
            <wp:extent cx="3286125" cy="1466850"/>
            <wp:effectExtent l="19050" t="0" r="9525" b="0"/>
            <wp:docPr id="492" name="Picture 491" descr="clip_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image005.jpg"/>
                    <pic:cNvPicPr/>
                  </pic:nvPicPr>
                  <pic:blipFill>
                    <a:blip r:embed="rId25" cstate="print"/>
                    <a:stretch>
                      <a:fillRect/>
                    </a:stretch>
                  </pic:blipFill>
                  <pic:spPr>
                    <a:xfrm>
                      <a:off x="0" y="0"/>
                      <a:ext cx="3286125" cy="1466850"/>
                    </a:xfrm>
                    <a:prstGeom prst="rect">
                      <a:avLst/>
                    </a:prstGeom>
                  </pic:spPr>
                </pic:pic>
              </a:graphicData>
            </a:graphic>
          </wp:inline>
        </w:drawing>
      </w:r>
    </w:p>
    <w:p w:rsidR="00D474CC" w:rsidRDefault="00D474CC" w:rsidP="00D474CC">
      <w:pPr>
        <w:pStyle w:val="indent"/>
        <w:divId w:val="1890921054"/>
      </w:pPr>
      <w:r w:rsidRPr="004328B9">
        <w:rPr>
          <w:b/>
        </w:rPr>
        <w:t>Name</w:t>
      </w:r>
      <w:r>
        <w:t xml:space="preserve"> is the only mandatory property in this dialog.</w:t>
      </w:r>
    </w:p>
    <w:p w:rsidR="00D474CC" w:rsidRDefault="00D474CC" w:rsidP="00D474CC">
      <w:pPr>
        <w:pStyle w:val="indent"/>
        <w:divId w:val="1890921054"/>
      </w:pPr>
      <w:r>
        <w:t xml:space="preserve">Updating the </w:t>
      </w:r>
      <w:r w:rsidRPr="004328B9">
        <w:rPr>
          <w:b/>
        </w:rPr>
        <w:t>Name</w:t>
      </w:r>
      <w:r>
        <w:t xml:space="preserve"> property also updates the controller name in the hierarchy.</w:t>
      </w:r>
    </w:p>
    <w:p w:rsidR="00D474CC" w:rsidRPr="004328B9" w:rsidRDefault="00D474CC" w:rsidP="00D474CC">
      <w:pPr>
        <w:divId w:val="1890921054"/>
        <w:rPr>
          <w:b/>
        </w:rPr>
      </w:pPr>
      <w:r w:rsidRPr="004328B9">
        <w:rPr>
          <w:b/>
        </w:rPr>
        <w:t>To add additional models or controllers:</w:t>
      </w:r>
    </w:p>
    <w:p w:rsidR="00D474CC" w:rsidRDefault="00D474CC" w:rsidP="00D474CC">
      <w:pPr>
        <w:divId w:val="1890921054"/>
      </w:pPr>
      <w:r>
        <w:t>It is not required that you add additional models or controllers beyond the default of one model and one controller per project, but if you would like to add more:</w:t>
      </w:r>
    </w:p>
    <w:p w:rsidR="00D474CC" w:rsidRDefault="00D474CC" w:rsidP="005E45AF">
      <w:pPr>
        <w:pStyle w:val="ListParagraph"/>
        <w:numPr>
          <w:ilvl w:val="0"/>
          <w:numId w:val="139"/>
        </w:numPr>
        <w:divId w:val="1890921054"/>
      </w:pPr>
      <w:r>
        <w:t>Right-click on the project title in the project hierarchy.</w:t>
      </w:r>
    </w:p>
    <w:p w:rsidR="00D474CC" w:rsidRDefault="00AD16DE" w:rsidP="00D474CC">
      <w:pPr>
        <w:jc w:val="center"/>
        <w:divId w:val="1890921054"/>
      </w:pPr>
      <w:r>
        <w:rPr>
          <w:noProof/>
        </w:rPr>
        <w:drawing>
          <wp:inline distT="0" distB="0" distL="0" distR="0">
            <wp:extent cx="1607820" cy="617220"/>
            <wp:effectExtent l="19050" t="0" r="0" b="0"/>
            <wp:docPr id="504" name="Picture 503"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6" cstate="print"/>
                    <a:stretch>
                      <a:fillRect/>
                    </a:stretch>
                  </pic:blipFill>
                  <pic:spPr>
                    <a:xfrm>
                      <a:off x="0" y="0"/>
                      <a:ext cx="1607820" cy="617220"/>
                    </a:xfrm>
                    <a:prstGeom prst="rect">
                      <a:avLst/>
                    </a:prstGeom>
                  </pic:spPr>
                </pic:pic>
              </a:graphicData>
            </a:graphic>
          </wp:inline>
        </w:drawing>
      </w:r>
    </w:p>
    <w:p w:rsidR="00D474CC" w:rsidRDefault="00D474CC" w:rsidP="00D474CC">
      <w:pPr>
        <w:pStyle w:val="indent"/>
        <w:divId w:val="1890921054"/>
      </w:pPr>
      <w:r>
        <w:t xml:space="preserve">Select </w:t>
      </w:r>
      <w:r w:rsidRPr="00EE13CC">
        <w:rPr>
          <w:b/>
        </w:rPr>
        <w:t>Add Model</w:t>
      </w:r>
      <w:r>
        <w:t>.</w:t>
      </w:r>
    </w:p>
    <w:p w:rsidR="00D474CC" w:rsidRDefault="00D474CC" w:rsidP="00D474CC">
      <w:pPr>
        <w:pStyle w:val="indent"/>
        <w:divId w:val="1890921054"/>
      </w:pPr>
      <w:r>
        <w:t>The project can also be renamed from this context menu.</w:t>
      </w:r>
    </w:p>
    <w:p w:rsidR="00D474CC" w:rsidRDefault="00D474CC" w:rsidP="005E45AF">
      <w:pPr>
        <w:pStyle w:val="ListParagraph"/>
        <w:numPr>
          <w:ilvl w:val="0"/>
          <w:numId w:val="139"/>
        </w:numPr>
        <w:divId w:val="1890921054"/>
      </w:pPr>
      <w:r>
        <w:t>Right-click on a model in the project hierarchy.</w:t>
      </w:r>
    </w:p>
    <w:p w:rsidR="00D474CC" w:rsidRDefault="00AD16DE" w:rsidP="00D474CC">
      <w:pPr>
        <w:jc w:val="center"/>
        <w:divId w:val="1890921054"/>
      </w:pPr>
      <w:r>
        <w:rPr>
          <w:noProof/>
        </w:rPr>
        <w:drawing>
          <wp:inline distT="0" distB="0" distL="0" distR="0">
            <wp:extent cx="1514475" cy="1152525"/>
            <wp:effectExtent l="19050" t="0" r="9525" b="0"/>
            <wp:docPr id="506" name="Picture 505" descr="clip_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image007.jpg"/>
                    <pic:cNvPicPr/>
                  </pic:nvPicPr>
                  <pic:blipFill>
                    <a:blip r:embed="rId27" cstate="print"/>
                    <a:stretch>
                      <a:fillRect/>
                    </a:stretch>
                  </pic:blipFill>
                  <pic:spPr>
                    <a:xfrm>
                      <a:off x="0" y="0"/>
                      <a:ext cx="1514475" cy="1152525"/>
                    </a:xfrm>
                    <a:prstGeom prst="rect">
                      <a:avLst/>
                    </a:prstGeom>
                  </pic:spPr>
                </pic:pic>
              </a:graphicData>
            </a:graphic>
          </wp:inline>
        </w:drawing>
      </w:r>
    </w:p>
    <w:p w:rsidR="00D474CC" w:rsidRDefault="00D474CC" w:rsidP="00D474CC">
      <w:pPr>
        <w:pStyle w:val="indent"/>
        <w:divId w:val="1890921054"/>
      </w:pPr>
      <w:r>
        <w:t xml:space="preserve">Select </w:t>
      </w:r>
      <w:r w:rsidRPr="00EE13CC">
        <w:rPr>
          <w:b/>
        </w:rPr>
        <w:t>Add Controller</w:t>
      </w:r>
      <w:r>
        <w:t>.</w:t>
      </w:r>
    </w:p>
    <w:p w:rsidR="00D474CC" w:rsidRDefault="00D474CC" w:rsidP="00D474CC">
      <w:pPr>
        <w:pStyle w:val="indent"/>
        <w:divId w:val="1890921054"/>
      </w:pPr>
      <w:r>
        <w:t>You can also rename the model, clone the selected model (creates a copy of the current model), or remove the selected model (provided this is not the only model in the project) from this context menu.</w:t>
      </w:r>
    </w:p>
    <w:p w:rsidR="00D474CC" w:rsidRDefault="00D474CC" w:rsidP="005E45AF">
      <w:pPr>
        <w:pStyle w:val="ListParagraph"/>
        <w:numPr>
          <w:ilvl w:val="0"/>
          <w:numId w:val="139"/>
        </w:numPr>
        <w:divId w:val="1890921054"/>
      </w:pPr>
      <w:r>
        <w:t>Right-click on a controller in the project hierarchy.</w:t>
      </w:r>
    </w:p>
    <w:p w:rsidR="00D474CC" w:rsidRDefault="00AD16DE" w:rsidP="00D474CC">
      <w:pPr>
        <w:jc w:val="center"/>
        <w:divId w:val="1890921054"/>
      </w:pPr>
      <w:r>
        <w:rPr>
          <w:noProof/>
        </w:rPr>
        <w:drawing>
          <wp:inline distT="0" distB="0" distL="0" distR="0">
            <wp:extent cx="1733550" cy="1181100"/>
            <wp:effectExtent l="19050" t="0" r="0" b="0"/>
            <wp:docPr id="507" name="Picture 506" descr="clip_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image008.jpg"/>
                    <pic:cNvPicPr/>
                  </pic:nvPicPr>
                  <pic:blipFill>
                    <a:blip r:embed="rId28" cstate="print"/>
                    <a:stretch>
                      <a:fillRect/>
                    </a:stretch>
                  </pic:blipFill>
                  <pic:spPr>
                    <a:xfrm>
                      <a:off x="0" y="0"/>
                      <a:ext cx="1733550" cy="1181100"/>
                    </a:xfrm>
                    <a:prstGeom prst="rect">
                      <a:avLst/>
                    </a:prstGeom>
                  </pic:spPr>
                </pic:pic>
              </a:graphicData>
            </a:graphic>
          </wp:inline>
        </w:drawing>
      </w:r>
    </w:p>
    <w:p w:rsidR="00D474CC" w:rsidRDefault="00D474CC" w:rsidP="00D474CC">
      <w:pPr>
        <w:pStyle w:val="indent"/>
        <w:divId w:val="1890921054"/>
      </w:pPr>
      <w:r>
        <w:t xml:space="preserve">Select </w:t>
      </w:r>
      <w:r w:rsidRPr="00D54072">
        <w:rPr>
          <w:b/>
        </w:rPr>
        <w:t>Clone Controller</w:t>
      </w:r>
      <w:r>
        <w:t>.</w:t>
      </w:r>
    </w:p>
    <w:p w:rsidR="00D474CC" w:rsidRDefault="00D474CC" w:rsidP="00D474CC">
      <w:pPr>
        <w:pStyle w:val="indent"/>
        <w:divId w:val="1890921054"/>
      </w:pPr>
      <w:r>
        <w:lastRenderedPageBreak/>
        <w:t>You can also rename the controller, or remove it (provided this is not the only controller in the project) from this context menu.</w:t>
      </w:r>
    </w:p>
    <w:p w:rsidR="00D474CC" w:rsidRPr="00D54072" w:rsidRDefault="00D474CC" w:rsidP="00D474CC">
      <w:pPr>
        <w:divId w:val="1890921054"/>
        <w:rPr>
          <w:b/>
        </w:rPr>
      </w:pPr>
      <w:r w:rsidRPr="00D54072">
        <w:rPr>
          <w:b/>
        </w:rPr>
        <w:t>To view project-wide settings:</w:t>
      </w:r>
    </w:p>
    <w:p w:rsidR="00D474CC" w:rsidRDefault="00D474CC" w:rsidP="00D474CC">
      <w:pPr>
        <w:divId w:val="1890921054"/>
      </w:pPr>
      <w:r>
        <w:t>Project-wide settings can also be accessed from the Project Overview display.</w:t>
      </w:r>
    </w:p>
    <w:p w:rsidR="00D474CC" w:rsidRDefault="00D474CC" w:rsidP="005E45AF">
      <w:pPr>
        <w:pStyle w:val="ListParagraph"/>
        <w:numPr>
          <w:ilvl w:val="0"/>
          <w:numId w:val="140"/>
        </w:numPr>
        <w:divId w:val="1890921054"/>
      </w:pPr>
      <w:r>
        <w:t xml:space="preserve">Open Project Overview (select the project from the hierarchy) and click </w:t>
      </w:r>
      <w:r w:rsidRPr="00D54072">
        <w:rPr>
          <w:b/>
        </w:rPr>
        <w:t>Settings</w:t>
      </w:r>
      <w:r>
        <w:t>.</w:t>
      </w:r>
    </w:p>
    <w:p w:rsidR="00D474CC" w:rsidRDefault="00D474CC" w:rsidP="00D474CC">
      <w:pPr>
        <w:pStyle w:val="indent"/>
        <w:divId w:val="1890921054"/>
      </w:pPr>
      <w:r>
        <w:t xml:space="preserve">The </w:t>
      </w:r>
      <w:r w:rsidRPr="00D54072">
        <w:rPr>
          <w:b/>
        </w:rPr>
        <w:t>Project Settings</w:t>
      </w:r>
      <w:r>
        <w:t xml:space="preserve"> dialog appears.</w:t>
      </w:r>
    </w:p>
    <w:p w:rsidR="00D474CC" w:rsidRDefault="002F2C74" w:rsidP="00D474CC">
      <w:pPr>
        <w:jc w:val="center"/>
        <w:divId w:val="1890921054"/>
      </w:pPr>
      <w:r>
        <w:rPr>
          <w:noProof/>
        </w:rPr>
        <w:drawing>
          <wp:inline distT="0" distB="0" distL="0" distR="0">
            <wp:extent cx="4159250" cy="3743325"/>
            <wp:effectExtent l="19050" t="0" r="0" b="0"/>
            <wp:docPr id="181" name="Picture 180"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9" cstate="print"/>
                    <a:stretch>
                      <a:fillRect/>
                    </a:stretch>
                  </pic:blipFill>
                  <pic:spPr>
                    <a:xfrm>
                      <a:off x="0" y="0"/>
                      <a:ext cx="4159250" cy="3743325"/>
                    </a:xfrm>
                    <a:prstGeom prst="rect">
                      <a:avLst/>
                    </a:prstGeom>
                  </pic:spPr>
                </pic:pic>
              </a:graphicData>
            </a:graphic>
          </wp:inline>
        </w:drawing>
      </w:r>
    </w:p>
    <w:p w:rsidR="00D474CC" w:rsidRDefault="00D474CC" w:rsidP="00D474CC">
      <w:pPr>
        <w:pStyle w:val="indent"/>
        <w:divId w:val="1890921054"/>
      </w:pPr>
      <w:r>
        <w:t>These settings are advanced configurations.</w:t>
      </w:r>
    </w:p>
    <w:p w:rsidR="00D474CC" w:rsidRDefault="00D474CC" w:rsidP="00D474CC">
      <w:pPr>
        <w:pStyle w:val="indent"/>
        <w:divId w:val="1890921054"/>
      </w:pPr>
      <w:r>
        <w:t>Advanced configuration settings should be changed only by expert users or on advisement from a Honeywell support professional.</w:t>
      </w:r>
    </w:p>
    <w:p w:rsidR="00D474CC" w:rsidRDefault="00D474CC" w:rsidP="00D474CC">
      <w:pPr>
        <w:jc w:val="center"/>
        <w:divId w:val="1890921054"/>
      </w:pPr>
      <w:r w:rsidRPr="007C18AE">
        <w:rPr>
          <w:noProof/>
        </w:rPr>
        <w:drawing>
          <wp:inline distT="0" distB="0" distL="0" distR="0">
            <wp:extent cx="4762500" cy="120063"/>
            <wp:effectExtent l="19050" t="0" r="0" b="0"/>
            <wp:docPr id="3" name="Picture 193"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62500" cy="120063"/>
                    </a:xfrm>
                    <a:prstGeom prst="rect">
                      <a:avLst/>
                    </a:prstGeom>
                  </pic:spPr>
                </pic:pic>
              </a:graphicData>
            </a:graphic>
          </wp:inline>
        </w:drawing>
      </w:r>
    </w:p>
    <w:p w:rsidR="00D474CC" w:rsidRDefault="00D474CC" w:rsidP="00D474CC">
      <w:pPr>
        <w:pStyle w:val="Heading6"/>
        <w:divId w:val="1890921054"/>
      </w:pPr>
      <w:r>
        <w:t>Related Topic</w:t>
      </w:r>
    </w:p>
    <w:p w:rsidR="00D474CC" w:rsidRDefault="00127A1B" w:rsidP="00D474CC">
      <w:pPr>
        <w:divId w:val="1890921054"/>
      </w:pPr>
      <w:hyperlink w:anchor="block_combining_htm" w:history="1">
        <w:r w:rsidR="00D474CC">
          <w:rPr>
            <w:rStyle w:val="Hyperlink"/>
          </w:rPr>
          <w:t>Model Configuration</w:t>
        </w:r>
      </w:hyperlink>
    </w:p>
    <w:p w:rsidR="00706B37" w:rsidRDefault="00706B37" w:rsidP="00706B37">
      <w:pPr>
        <w:divId w:val="1890921054"/>
        <w:rPr>
          <w:rFonts w:eastAsia="Times New Roman"/>
        </w:rPr>
      </w:pPr>
    </w:p>
    <w:p w:rsidR="005E543F" w:rsidRDefault="005E543F">
      <w:pPr>
        <w:pStyle w:val="Heading1"/>
        <w:divId w:val="1890921054"/>
        <w:rPr>
          <w:rFonts w:eastAsia="Times New Roman"/>
        </w:rPr>
      </w:pPr>
      <w:bookmarkStart w:id="5" w:name="_Toc356574994"/>
      <w:r>
        <w:rPr>
          <w:rFonts w:eastAsia="Times New Roman"/>
        </w:rPr>
        <w:t>Model Configuration</w:t>
      </w:r>
      <w:bookmarkEnd w:id="5"/>
    </w:p>
    <w:p w:rsidR="005E543F" w:rsidRDefault="005E543F">
      <w:pPr>
        <w:jc w:val="right"/>
        <w:divId w:val="1890921054"/>
      </w:pPr>
      <w:bookmarkStart w:id="6" w:name="model_configuration_htm"/>
      <w:bookmarkEnd w:id="6"/>
      <w:r>
        <w:t> </w:t>
      </w:r>
    </w:p>
    <w:p w:rsidR="005E543F" w:rsidRDefault="005E543F">
      <w:pPr>
        <w:divId w:val="1890921054"/>
      </w:pPr>
      <w:r>
        <w:t xml:space="preserve">Model Configuration configures a model for use in OnRAMP. </w:t>
      </w:r>
    </w:p>
    <w:p w:rsidR="005E543F" w:rsidRDefault="005E543F">
      <w:pPr>
        <w:divId w:val="1890921054"/>
      </w:pPr>
      <w:r>
        <w:lastRenderedPageBreak/>
        <w:t>The procedure is based on a library of engine components. Required components are selected and connected according to the layout of a specific engine application.</w:t>
      </w:r>
    </w:p>
    <w:p w:rsidR="005E543F" w:rsidRDefault="005E543F">
      <w:pPr>
        <w:pStyle w:val="Heading6"/>
        <w:divId w:val="1890921054"/>
        <w:rPr>
          <w:rFonts w:eastAsia="Times New Roman"/>
        </w:rPr>
      </w:pPr>
      <w:r>
        <w:rPr>
          <w:rFonts w:eastAsia="Times New Roman"/>
        </w:rPr>
        <w:t>To configure a model:</w:t>
      </w:r>
    </w:p>
    <w:p w:rsidR="005E543F" w:rsidRDefault="005E543F" w:rsidP="0051408F">
      <w:pPr>
        <w:numPr>
          <w:ilvl w:val="0"/>
          <w:numId w:val="1"/>
        </w:numPr>
        <w:tabs>
          <w:tab w:val="left" w:pos="720"/>
        </w:tabs>
        <w:divId w:val="1890921054"/>
      </w:pPr>
      <w:r>
        <w:t xml:space="preserve">Click </w:t>
      </w:r>
      <w:r>
        <w:rPr>
          <w:b/>
          <w:bCs/>
        </w:rPr>
        <w:t>Library</w:t>
      </w:r>
      <w:r>
        <w:t xml:space="preserve"> on the Model Configuration page. This opens the OnRAMP library file displaying all supported engine components.</w:t>
      </w:r>
    </w:p>
    <w:p w:rsidR="005E543F" w:rsidRDefault="0051408F">
      <w:pPr>
        <w:jc w:val="center"/>
        <w:divId w:val="1890921054"/>
      </w:pPr>
      <w:r>
        <w:rPr>
          <w:noProof/>
        </w:rPr>
        <w:drawing>
          <wp:inline distT="0" distB="0" distL="0" distR="0">
            <wp:extent cx="4759959" cy="3068038"/>
            <wp:effectExtent l="19050" t="0" r="2541" b="0"/>
            <wp:docPr id="172" name="Picture 172" descr="C:\Work\HIP Projects\H_ACT HIP\Help Project - Sept 23 Version\H-ACT Design Suite R100.0\!SSL!\Printed_Documentation\!doc_tmp_folder_0\Fig1_U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4759959" cy="3068038"/>
                    </a:xfrm>
                    <a:prstGeom prst="rect">
                      <a:avLst/>
                    </a:prstGeom>
                  </pic:spPr>
                </pic:pic>
              </a:graphicData>
            </a:graphic>
          </wp:inline>
        </w:drawing>
      </w:r>
    </w:p>
    <w:p w:rsidR="005E543F" w:rsidRDefault="005E543F" w:rsidP="0051408F">
      <w:pPr>
        <w:numPr>
          <w:ilvl w:val="0"/>
          <w:numId w:val="2"/>
        </w:numPr>
        <w:tabs>
          <w:tab w:val="left" w:pos="720"/>
        </w:tabs>
        <w:divId w:val="1890921054"/>
      </w:pPr>
      <w:r>
        <w:t xml:space="preserve">To open a new OnRAMP model, click </w:t>
      </w:r>
      <w:r>
        <w:rPr>
          <w:b/>
          <w:bCs/>
        </w:rPr>
        <w:t>Open</w:t>
      </w:r>
      <w:r>
        <w:t xml:space="preserve"> on the </w:t>
      </w:r>
      <w:r>
        <w:rPr>
          <w:b/>
          <w:bCs/>
        </w:rPr>
        <w:t>Model Configuration</w:t>
      </w:r>
      <w:r>
        <w:t xml:space="preserve"> page.</w:t>
      </w:r>
    </w:p>
    <w:p w:rsidR="005E543F" w:rsidRDefault="005E543F" w:rsidP="0051408F">
      <w:pPr>
        <w:numPr>
          <w:ilvl w:val="0"/>
          <w:numId w:val="2"/>
        </w:numPr>
        <w:tabs>
          <w:tab w:val="left" w:pos="720"/>
        </w:tabs>
        <w:divId w:val="1890921054"/>
      </w:pPr>
      <w:r>
        <w:t>Select and copy all the required engine components corresponding to the engine layout from the library to the new model window.</w:t>
      </w:r>
    </w:p>
    <w:p w:rsidR="005E543F" w:rsidRDefault="005E543F">
      <w:pPr>
        <w:pStyle w:val="indent"/>
        <w:divId w:val="1890921054"/>
      </w:pPr>
      <w:r>
        <w:t>The blocks can be renamed according to preference.</w:t>
      </w:r>
    </w:p>
    <w:p w:rsidR="005E543F" w:rsidRDefault="005E543F">
      <w:pPr>
        <w:pStyle w:val="indent"/>
        <w:divId w:val="1890921054"/>
      </w:pPr>
      <w:r>
        <w:t xml:space="preserve">Components have to be copied, including their </w:t>
      </w:r>
      <w:proofErr w:type="spellStart"/>
      <w:r w:rsidR="00835F54">
        <w:t>inport</w:t>
      </w:r>
      <w:proofErr w:type="spellEnd"/>
      <w:r w:rsidR="00835F54">
        <w:t xml:space="preserve"> </w:t>
      </w:r>
      <w:r>
        <w:t>blocks where present.</w:t>
      </w:r>
    </w:p>
    <w:p w:rsidR="005E543F" w:rsidRDefault="005E543F" w:rsidP="0051408F">
      <w:pPr>
        <w:numPr>
          <w:ilvl w:val="0"/>
          <w:numId w:val="3"/>
        </w:numPr>
        <w:tabs>
          <w:tab w:val="left" w:pos="720"/>
        </w:tabs>
        <w:divId w:val="1890921054"/>
      </w:pPr>
      <w:r>
        <w:t>Connect the components based on the sequence of the engine layout.</w:t>
      </w:r>
    </w:p>
    <w:p w:rsidR="005E543F" w:rsidRDefault="005E543F">
      <w:pPr>
        <w:pStyle w:val="indent"/>
        <w:divId w:val="1890921054"/>
      </w:pPr>
      <w:r>
        <w:t xml:space="preserve">To join or fork connections, the Mix and </w:t>
      </w:r>
      <w:proofErr w:type="spellStart"/>
      <w:r>
        <w:t>FlowSplitter</w:t>
      </w:r>
      <w:proofErr w:type="spellEnd"/>
      <w:r>
        <w:t xml:space="preserve"> block from the component library must be used.</w:t>
      </w:r>
    </w:p>
    <w:p w:rsidR="005E543F" w:rsidRDefault="005E543F">
      <w:pPr>
        <w:pStyle w:val="indent"/>
        <w:divId w:val="1890921054"/>
      </w:pPr>
      <w:r>
        <w:t>The model outputs now have to be configured.</w:t>
      </w:r>
    </w:p>
    <w:p w:rsidR="005E543F" w:rsidRDefault="005E543F" w:rsidP="0051408F">
      <w:pPr>
        <w:numPr>
          <w:ilvl w:val="0"/>
          <w:numId w:val="4"/>
        </w:numPr>
        <w:tabs>
          <w:tab w:val="left" w:pos="720"/>
        </w:tabs>
        <w:divId w:val="1890921054"/>
      </w:pPr>
      <w:r>
        <w:t>Select readout blocks from the library and place them at appropriate locations in the model.</w:t>
      </w:r>
    </w:p>
    <w:p w:rsidR="005E543F" w:rsidRDefault="005E543F">
      <w:pPr>
        <w:pStyle w:val="indent"/>
        <w:divId w:val="1890921054"/>
      </w:pPr>
      <w:r>
        <w:t>Additionally, some component blocks can be used for the configuration of model outputs. The table below lists all library components that can be used for configuring model outputs.</w:t>
      </w:r>
    </w:p>
    <w:p w:rsidR="005E543F" w:rsidRDefault="005E543F">
      <w:pPr>
        <w:divId w:val="1890921054"/>
      </w:pPr>
      <w:r>
        <w:t> </w:t>
      </w:r>
    </w:p>
    <w:tbl>
      <w:tblPr>
        <w:tblW w:w="936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3400"/>
        <w:gridCol w:w="5960"/>
      </w:tblGrid>
      <w:tr w:rsidR="005E543F" w:rsidTr="003A567C">
        <w:trPr>
          <w:divId w:val="1890921054"/>
          <w:cantSplit/>
        </w:trPr>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r>
              <w:rPr>
                <w:rStyle w:val="tablehead"/>
              </w:rPr>
              <w:t>Library Component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r>
              <w:rPr>
                <w:rStyle w:val="tablehead"/>
              </w:rPr>
              <w:t>Measurement Types</w:t>
            </w:r>
          </w:p>
        </w:tc>
      </w:tr>
      <w:tr w:rsidR="005E543F" w:rsidTr="003A567C">
        <w:trPr>
          <w:divId w:val="1890921054"/>
          <w:cantSplit/>
        </w:trPr>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proofErr w:type="spellStart"/>
            <w:r>
              <w:lastRenderedPageBreak/>
              <w:t>FlowReadout</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r>
              <w:t>Pressure, temperature, mass flow</w:t>
            </w:r>
          </w:p>
          <w:p w:rsidR="005E543F" w:rsidRDefault="005E543F">
            <w:r>
              <w:t>(Can also be used to configure differential pressure outputs, see last check box in the next figure)</w:t>
            </w:r>
          </w:p>
        </w:tc>
      </w:tr>
      <w:tr w:rsidR="005E543F" w:rsidTr="003A567C">
        <w:trPr>
          <w:divId w:val="1890921054"/>
          <w:cantSplit/>
        </w:trPr>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proofErr w:type="spellStart"/>
            <w:r>
              <w:t>dpReadout</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r>
              <w:t xml:space="preserve">Differential pressure (connects to two </w:t>
            </w:r>
            <w:proofErr w:type="spellStart"/>
            <w:r>
              <w:t>FlowReadout</w:t>
            </w:r>
            <w:proofErr w:type="spellEnd"/>
            <w:r>
              <w:t xml:space="preserve"> blocks that have been configured for differential pressure measurement)</w:t>
            </w:r>
          </w:p>
        </w:tc>
      </w:tr>
      <w:tr w:rsidR="005E543F" w:rsidTr="003A567C">
        <w:trPr>
          <w:divId w:val="1890921054"/>
          <w:cantSplit/>
        </w:trPr>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proofErr w:type="spellStart"/>
            <w:r>
              <w:t>CompositionReadout</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proofErr w:type="spellStart"/>
            <w:r>
              <w:t>NOx</w:t>
            </w:r>
            <w:proofErr w:type="spellEnd"/>
            <w:r>
              <w:t>, lambda, oxygen mass fraction</w:t>
            </w:r>
          </w:p>
        </w:tc>
      </w:tr>
      <w:tr w:rsidR="005E543F" w:rsidTr="003A567C">
        <w:trPr>
          <w:divId w:val="1890921054"/>
          <w:cantSplit/>
        </w:trPr>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r>
              <w:t>Engine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r>
              <w:t>Injection mass flow, engine speed, cylinder pressure</w:t>
            </w:r>
          </w:p>
        </w:tc>
      </w:tr>
      <w:tr w:rsidR="005E543F" w:rsidTr="003A567C">
        <w:trPr>
          <w:divId w:val="1890921054"/>
          <w:cantSplit/>
        </w:trPr>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Pr="000C250A" w:rsidRDefault="00550B1D">
            <w:pPr>
              <w:rPr>
                <w:lang w:val="fr-CH"/>
              </w:rPr>
            </w:pPr>
            <w:r w:rsidRPr="00550B1D">
              <w:rPr>
                <w:lang w:val="fr-CH"/>
              </w:rPr>
              <w:t>TurboCharger, WG_TurboCharger, VGT_TurboCharger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5E543F" w:rsidRDefault="005E543F">
            <w:r>
              <w:t>Turbo speed</w:t>
            </w:r>
          </w:p>
        </w:tc>
      </w:tr>
    </w:tbl>
    <w:p w:rsidR="005E543F" w:rsidRDefault="005E543F">
      <w:pPr>
        <w:pStyle w:val="Heading6"/>
        <w:divId w:val="1890921054"/>
        <w:rPr>
          <w:rFonts w:eastAsia="Times New Roman"/>
        </w:rPr>
      </w:pPr>
      <w:r>
        <w:rPr>
          <w:rFonts w:eastAsia="Times New Roman"/>
        </w:rPr>
        <w:t>To configure a model output using readout blocks:</w:t>
      </w:r>
    </w:p>
    <w:p w:rsidR="005E543F" w:rsidRDefault="005E543F">
      <w:pPr>
        <w:divId w:val="1890921054"/>
      </w:pPr>
      <w:r>
        <w:t>a.</w:t>
      </w:r>
      <w:r>
        <w:rPr>
          <w:sz w:val="12"/>
          <w:szCs w:val="12"/>
        </w:rPr>
        <w:t>      </w:t>
      </w:r>
      <w:r>
        <w:t xml:space="preserve">Copy a readout block from the library to the appropriate location in the model. </w:t>
      </w:r>
      <w:r w:rsidR="000F7EE9">
        <w:t xml:space="preserve">Hint: </w:t>
      </w:r>
      <w:r>
        <w:t>Rename readout blocks using numbers</w:t>
      </w:r>
      <w:r w:rsidR="000F7EE9">
        <w:t xml:space="preserve"> corresponding to the location of the readout block in the engine layout</w:t>
      </w:r>
      <w:r>
        <w:t>.</w:t>
      </w:r>
    </w:p>
    <w:p w:rsidR="005E543F" w:rsidRDefault="005E543F">
      <w:pPr>
        <w:divId w:val="1890921054"/>
      </w:pPr>
      <w:r>
        <w:t>b.</w:t>
      </w:r>
      <w:r>
        <w:rPr>
          <w:sz w:val="12"/>
          <w:szCs w:val="12"/>
        </w:rPr>
        <w:t>      </w:t>
      </w:r>
      <w:r>
        <w:t>Open the mask interface by double clicking on readout.</w:t>
      </w:r>
    </w:p>
    <w:p w:rsidR="005E543F" w:rsidRDefault="0051408F">
      <w:pPr>
        <w:jc w:val="center"/>
        <w:divId w:val="1890921054"/>
      </w:pPr>
      <w:r>
        <w:rPr>
          <w:noProof/>
        </w:rPr>
        <w:drawing>
          <wp:inline distT="0" distB="0" distL="0" distR="0">
            <wp:extent cx="4170679" cy="4142113"/>
            <wp:effectExtent l="19050" t="0" r="1271" b="0"/>
            <wp:docPr id="173" name="Picture 173" descr="C:\Work\HIP Projects\H_ACT HIP\Help Project - Sept 23 Version\H-ACT Design Suite R100.0\!SSL!\Printed_Documentation\!doc_tmp_folder_0\Fig3_U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4170679" cy="4142113"/>
                    </a:xfrm>
                    <a:prstGeom prst="rect">
                      <a:avLst/>
                    </a:prstGeom>
                  </pic:spPr>
                </pic:pic>
              </a:graphicData>
            </a:graphic>
          </wp:inline>
        </w:drawing>
      </w:r>
    </w:p>
    <w:p w:rsidR="005E543F" w:rsidRDefault="005E543F">
      <w:pPr>
        <w:divId w:val="1890921054"/>
      </w:pPr>
      <w:r>
        <w:t>c.</w:t>
      </w:r>
      <w:r>
        <w:rPr>
          <w:sz w:val="12"/>
          <w:szCs w:val="12"/>
        </w:rPr>
        <w:t>      </w:t>
      </w:r>
      <w:r>
        <w:t xml:space="preserve">Select the </w:t>
      </w:r>
      <w:r w:rsidR="000F7EE9">
        <w:t xml:space="preserve">required </w:t>
      </w:r>
      <w:r>
        <w:t>signals through the corresponding check box and enter an appropriate name for the model output.</w:t>
      </w:r>
    </w:p>
    <w:p w:rsidR="005E543F" w:rsidRDefault="000F7EE9">
      <w:pPr>
        <w:pStyle w:val="doubleindent"/>
        <w:divId w:val="1890921054"/>
      </w:pPr>
      <w:r>
        <w:lastRenderedPageBreak/>
        <w:t xml:space="preserve">Hint: </w:t>
      </w:r>
      <w:r w:rsidR="005E543F">
        <w:t>Use names similar to the actual measurements on the engine. The model outputs have to be linked to the measurements in a later step for the calibration of the model.</w:t>
      </w:r>
    </w:p>
    <w:p w:rsidR="005E543F" w:rsidRDefault="005E543F">
      <w:pPr>
        <w:divId w:val="1890921054"/>
      </w:pPr>
      <w:r>
        <w:t>d.</w:t>
      </w:r>
      <w:r>
        <w:rPr>
          <w:sz w:val="12"/>
          <w:szCs w:val="12"/>
        </w:rPr>
        <w:t>      </w:t>
      </w:r>
      <w:r>
        <w:t>Click</w:t>
      </w:r>
      <w:r>
        <w:rPr>
          <w:b/>
          <w:bCs/>
        </w:rPr>
        <w:t xml:space="preserve"> OK</w:t>
      </w:r>
      <w:r>
        <w:t>.</w:t>
      </w:r>
    </w:p>
    <w:p w:rsidR="005E543F" w:rsidRDefault="005E543F">
      <w:pPr>
        <w:pStyle w:val="indent"/>
        <w:divId w:val="1890921054"/>
      </w:pPr>
      <w:r>
        <w:t>When a model output has been selected, this is indicated by corresponding colored icons in the model, as</w:t>
      </w:r>
      <w:r w:rsidR="000F7EE9">
        <w:t xml:space="preserve"> illustrated</w:t>
      </w:r>
      <w:r>
        <w:t xml:space="preserve"> in the next figure.</w:t>
      </w:r>
    </w:p>
    <w:p w:rsidR="005E543F" w:rsidRDefault="005E543F">
      <w:pPr>
        <w:pStyle w:val="indent"/>
        <w:divId w:val="1890921054"/>
      </w:pPr>
      <w:r>
        <w:t>As a minimal requirement, the model has to contain outputs for all tracked variables.</w:t>
      </w:r>
    </w:p>
    <w:p w:rsidR="005E543F" w:rsidRDefault="005E543F">
      <w:pPr>
        <w:pStyle w:val="indent"/>
        <w:divId w:val="1890921054"/>
      </w:pPr>
      <w:r>
        <w:t>In addition, configure readout blocks to generate model outputs for available ECU measurements and test cell signals.</w:t>
      </w:r>
      <w:r w:rsidR="00835F54">
        <w:t xml:space="preserve"> </w:t>
      </w:r>
      <w:r>
        <w:t xml:space="preserve">These signals can then be used in the model </w:t>
      </w:r>
      <w:r w:rsidR="00BF3581">
        <w:t xml:space="preserve">identification </w:t>
      </w:r>
      <w:r>
        <w:t>to improve simulation accuracy.</w:t>
      </w:r>
    </w:p>
    <w:p w:rsidR="005E543F" w:rsidRDefault="005E543F">
      <w:pPr>
        <w:pStyle w:val="indent"/>
        <w:divId w:val="1890921054"/>
      </w:pPr>
      <w:r>
        <w:t xml:space="preserve">Line connectors between blocks do not model any temperature losses or pressure drops. Such behavior is only modeled through the library blocks. </w:t>
      </w:r>
      <w:r w:rsidR="00835F54">
        <w:t xml:space="preserve"> </w:t>
      </w:r>
      <w:r w:rsidR="00A525F2">
        <w:t>For example, a</w:t>
      </w:r>
      <w:r>
        <w:t xml:space="preserve"> readout block at the exit of the engine produces the same temperature as a readout block located further downstream right in front of the subsequent library component.</w:t>
      </w:r>
    </w:p>
    <w:p w:rsidR="005E543F" w:rsidRDefault="005E543F" w:rsidP="0051408F">
      <w:pPr>
        <w:numPr>
          <w:ilvl w:val="0"/>
          <w:numId w:val="5"/>
        </w:numPr>
        <w:tabs>
          <w:tab w:val="left" w:pos="720"/>
        </w:tabs>
        <w:divId w:val="1890921054"/>
      </w:pPr>
      <w:r>
        <w:t xml:space="preserve">In Simulink, go to </w:t>
      </w:r>
      <w:proofErr w:type="gramStart"/>
      <w:r>
        <w:rPr>
          <w:b/>
          <w:bCs/>
        </w:rPr>
        <w:t>Edit</w:t>
      </w:r>
      <w:proofErr w:type="gramEnd"/>
      <w:r>
        <w:rPr>
          <w:b/>
          <w:bCs/>
        </w:rPr>
        <w:t xml:space="preserve"> </w:t>
      </w:r>
      <w:r>
        <w:rPr>
          <w:rFonts w:ascii="Wingdings" w:hAnsi="Wingdings"/>
          <w:b/>
          <w:bCs/>
        </w:rPr>
        <w:t></w:t>
      </w:r>
      <w:r>
        <w:rPr>
          <w:b/>
          <w:bCs/>
        </w:rPr>
        <w:t xml:space="preserve"> Configure OnRAMP model</w:t>
      </w:r>
      <w:r>
        <w:t>. This configures the model and generates the model outputs.</w:t>
      </w:r>
    </w:p>
    <w:p w:rsidR="005E543F" w:rsidRDefault="0051408F">
      <w:pPr>
        <w:jc w:val="center"/>
        <w:divId w:val="1890921054"/>
      </w:pPr>
      <w:r>
        <w:rPr>
          <w:noProof/>
        </w:rPr>
        <w:drawing>
          <wp:inline distT="0" distB="0" distL="0" distR="0">
            <wp:extent cx="4759959" cy="3011589"/>
            <wp:effectExtent l="19050" t="0" r="2541" b="0"/>
            <wp:docPr id="174" name="Picture 174" descr="C:\Work\HIP Projects\H_ACT HIP\Help Project - Sept 23 Version\H-ACT Design Suite R100.0\!SSL!\Printed_Documentation\!doc_tmp_folder_0\Fig4_U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759959" cy="3011589"/>
                    </a:xfrm>
                    <a:prstGeom prst="rect">
                      <a:avLst/>
                    </a:prstGeom>
                  </pic:spPr>
                </pic:pic>
              </a:graphicData>
            </a:graphic>
          </wp:inline>
        </w:drawing>
      </w:r>
    </w:p>
    <w:p w:rsidR="005E543F" w:rsidRDefault="005E543F" w:rsidP="0051408F">
      <w:pPr>
        <w:numPr>
          <w:ilvl w:val="0"/>
          <w:numId w:val="6"/>
        </w:numPr>
        <w:tabs>
          <w:tab w:val="left" w:pos="720"/>
        </w:tabs>
        <w:divId w:val="1890921054"/>
      </w:pPr>
      <w:r>
        <w:t xml:space="preserve">In certain cases, a model output is required that is not available through any of the blocks listed in the table but can be computed from other signals, for example, the EGR rate. </w:t>
      </w:r>
    </w:p>
    <w:p w:rsidR="005E543F" w:rsidRDefault="005E543F" w:rsidP="0051408F">
      <w:pPr>
        <w:tabs>
          <w:tab w:val="left" w:pos="720"/>
        </w:tabs>
        <w:ind w:left="720"/>
        <w:divId w:val="1890921054"/>
      </w:pPr>
      <w:r>
        <w:t>Such an output can be generated by including mathematical manipulations inside the Model Outputs block (generated in step 6) using standard Simulink blocks.</w:t>
      </w:r>
    </w:p>
    <w:p w:rsidR="004A3927" w:rsidRPr="00E90996" w:rsidRDefault="005E543F" w:rsidP="004A3927">
      <w:pPr>
        <w:tabs>
          <w:tab w:val="left" w:pos="720"/>
        </w:tabs>
        <w:ind w:left="720"/>
        <w:divId w:val="1890921054"/>
      </w:pPr>
      <w:r>
        <w:rPr>
          <w:b/>
          <w:bCs/>
        </w:rPr>
        <w:t>NOTE:</w:t>
      </w:r>
      <w:r>
        <w:t xml:space="preserve"> To avoid issues during model simulation due to division by zero, use the division block from the OnRAMP component library </w:t>
      </w:r>
      <w:r w:rsidR="0051408F">
        <w:rPr>
          <w:noProof/>
        </w:rPr>
        <w:drawing>
          <wp:inline distT="0" distB="0" distL="0" distR="0">
            <wp:extent cx="523240" cy="474941"/>
            <wp:effectExtent l="19050" t="0" r="0" b="0"/>
            <wp:docPr id="175" name="Picture 175" descr="C:\Work\HIP Projects\H_ACT HIP\Help Project - Sept 23 Version\H-ACT Design Suite R100.0\!SSL!\Printed_Documentation\!doc_tmp_folder_0\H_ACT Division 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23240" cy="474941"/>
                    </a:xfrm>
                    <a:prstGeom prst="rect">
                      <a:avLst/>
                    </a:prstGeom>
                  </pic:spPr>
                </pic:pic>
              </a:graphicData>
            </a:graphic>
          </wp:inline>
        </w:drawing>
      </w:r>
      <w:r>
        <w:t xml:space="preserve">  instead of the standard Simulink division block.</w:t>
      </w:r>
      <w:r w:rsidR="00835F54">
        <w:t xml:space="preserve"> Make sure to adapt the </w:t>
      </w:r>
      <w:r w:rsidR="00835F54">
        <w:rPr>
          <w:b/>
        </w:rPr>
        <w:t xml:space="preserve">Minimum </w:t>
      </w:r>
      <w:r w:rsidR="00E90996">
        <w:rPr>
          <w:b/>
        </w:rPr>
        <w:t>denominator</w:t>
      </w:r>
      <w:r w:rsidR="00E90996">
        <w:t xml:space="preserve"> parameter of the division block to the lower bound of the expected denominator range. For example if the denominator input is expected to vary between 0.1 and 1 set the Minimum denominator parameter to 0.07</w:t>
      </w:r>
      <w:r w:rsidR="004A3927">
        <w:t>.</w:t>
      </w:r>
    </w:p>
    <w:p w:rsidR="005E543F" w:rsidRDefault="005E543F" w:rsidP="0051408F">
      <w:pPr>
        <w:numPr>
          <w:ilvl w:val="0"/>
          <w:numId w:val="6"/>
        </w:numPr>
        <w:tabs>
          <w:tab w:val="left" w:pos="720"/>
        </w:tabs>
        <w:divId w:val="1890921054"/>
      </w:pPr>
      <w:r>
        <w:lastRenderedPageBreak/>
        <w:t>Each model in</w:t>
      </w:r>
      <w:r w:rsidR="00633278">
        <w:t>put</w:t>
      </w:r>
      <w:r>
        <w:t xml:space="preserve"> and output is connected to a unit conversion block. Double-click on each of these blocks and select the appropriate unit</w:t>
      </w:r>
      <w:r w:rsidR="000F7EE9">
        <w:t xml:space="preserve"> for each </w:t>
      </w:r>
      <w:proofErr w:type="gramStart"/>
      <w:r w:rsidR="000F7EE9">
        <w:t>signal</w:t>
      </w:r>
      <w:r>
        <w:t xml:space="preserve"> </w:t>
      </w:r>
      <w:proofErr w:type="gramEnd"/>
      <w:r w:rsidR="0051408F">
        <w:rPr>
          <w:noProof/>
        </w:rPr>
        <w:drawing>
          <wp:inline distT="0" distB="0" distL="0" distR="0">
            <wp:extent cx="325120" cy="277308"/>
            <wp:effectExtent l="19050" t="0" r="0" b="0"/>
            <wp:docPr id="176" name="Picture 176" descr="C:\Work\HIP Projects\H_ACT HIP\Help Project - Sept 23 Version\H-ACT Design Suite R100.0\!SSL!\Printed_Documentation\!doc_tmp_folder_0\Unit Conversion Blo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25120" cy="277308"/>
                    </a:xfrm>
                    <a:prstGeom prst="rect">
                      <a:avLst/>
                    </a:prstGeom>
                  </pic:spPr>
                </pic:pic>
              </a:graphicData>
            </a:graphic>
          </wp:inline>
        </w:drawing>
      </w:r>
      <w:r>
        <w:t xml:space="preserve">. </w:t>
      </w:r>
    </w:p>
    <w:p w:rsidR="005E543F" w:rsidRDefault="005E543F" w:rsidP="0051408F">
      <w:pPr>
        <w:tabs>
          <w:tab w:val="left" w:pos="720"/>
        </w:tabs>
        <w:ind w:left="720"/>
        <w:divId w:val="1890921054"/>
      </w:pPr>
      <w:r>
        <w:t xml:space="preserve">In case </w:t>
      </w:r>
      <w:r w:rsidR="007152A4">
        <w:t>a unit conversion block was manually added from the library</w:t>
      </w:r>
      <w:r>
        <w:t xml:space="preserve">, also specify whether the conversion takes place at the </w:t>
      </w:r>
      <w:r w:rsidR="006B34CD">
        <w:t xml:space="preserve">model </w:t>
      </w:r>
      <w:r>
        <w:t xml:space="preserve">input or the output using the </w:t>
      </w:r>
      <w:r w:rsidRPr="0062044B">
        <w:rPr>
          <w:b/>
        </w:rPr>
        <w:t xml:space="preserve">In/Output Selection </w:t>
      </w:r>
      <w:r>
        <w:t>option.</w:t>
      </w:r>
      <w:r w:rsidR="006B34CD">
        <w:t xml:space="preserve"> This selection is already predefined and cannot be changed for block inputs copied from the library and automatically added outputs.</w:t>
      </w:r>
    </w:p>
    <w:p w:rsidR="005E543F" w:rsidRDefault="00FD1596" w:rsidP="0051408F">
      <w:pPr>
        <w:tabs>
          <w:tab w:val="left" w:pos="720"/>
        </w:tabs>
        <w:ind w:left="720"/>
        <w:divId w:val="1890921054"/>
      </w:pPr>
      <w:r w:rsidRPr="00FD1596">
        <w:rPr>
          <w:b/>
        </w:rPr>
        <w:t>NOTE</w:t>
      </w:r>
      <w:r w:rsidR="006B34CD">
        <w:t xml:space="preserve">: All </w:t>
      </w:r>
      <w:r w:rsidR="007152A4">
        <w:t xml:space="preserve">internal </w:t>
      </w:r>
      <w:r w:rsidR="006B34CD">
        <w:t xml:space="preserve">model calculations are done in SI units. The </w:t>
      </w:r>
      <w:r w:rsidR="007152A4">
        <w:t xml:space="preserve">displayed </w:t>
      </w:r>
      <w:r w:rsidR="006B34CD">
        <w:t xml:space="preserve">gain and offset </w:t>
      </w:r>
      <w:r w:rsidR="007152A4">
        <w:t>are defined to convert a signal into the default SI unit specific to every unit category (</w:t>
      </w:r>
      <w:r w:rsidR="0062044B">
        <w:t>for example</w:t>
      </w:r>
      <w:r w:rsidR="007152A4">
        <w:t xml:space="preserve">. </w:t>
      </w:r>
      <w:r w:rsidR="007152A4" w:rsidRPr="0062044B">
        <w:rPr>
          <w:i/>
        </w:rPr>
        <w:t>Pa</w:t>
      </w:r>
      <w:r w:rsidR="007152A4">
        <w:t xml:space="preserve"> for pressures).</w:t>
      </w:r>
      <w:r w:rsidR="002F2C74">
        <w:t>N</w:t>
      </w:r>
      <w:r w:rsidR="005E543F">
        <w:t xml:space="preserve">ew units can only be added from OnRAMP, not in Simulink directly. In OnRAMP, see the </w:t>
      </w:r>
      <w:r w:rsidR="005E543F">
        <w:rPr>
          <w:b/>
          <w:bCs/>
        </w:rPr>
        <w:t>Units</w:t>
      </w:r>
      <w:r w:rsidR="005E543F">
        <w:t xml:space="preserve"> tab under </w:t>
      </w:r>
      <w:proofErr w:type="spellStart"/>
      <w:r w:rsidR="005E543F">
        <w:rPr>
          <w:b/>
          <w:bCs/>
        </w:rPr>
        <w:t>File</w:t>
      </w:r>
      <w:r w:rsidR="005E543F">
        <w:rPr>
          <w:rFonts w:ascii="Wingdings" w:hAnsi="Wingdings"/>
          <w:b/>
          <w:bCs/>
        </w:rPr>
        <w:t></w:t>
      </w:r>
      <w:r w:rsidR="005E543F">
        <w:rPr>
          <w:b/>
          <w:bCs/>
        </w:rPr>
        <w:t>Preferences</w:t>
      </w:r>
      <w:proofErr w:type="spellEnd"/>
      <w:r w:rsidR="005E543F">
        <w:t xml:space="preserve"> </w:t>
      </w:r>
    </w:p>
    <w:p w:rsidR="005E543F" w:rsidRDefault="005E543F" w:rsidP="0051408F">
      <w:pPr>
        <w:numPr>
          <w:ilvl w:val="0"/>
          <w:numId w:val="6"/>
        </w:numPr>
        <w:tabs>
          <w:tab w:val="left" w:pos="720"/>
        </w:tabs>
        <w:divId w:val="1890921054"/>
      </w:pPr>
      <w:r>
        <w:t xml:space="preserve">Close and import the model to OnRAMP by clicking </w:t>
      </w:r>
      <w:r>
        <w:rPr>
          <w:b/>
          <w:bCs/>
        </w:rPr>
        <w:t>Close &amp; Update</w:t>
      </w:r>
      <w:r>
        <w:t xml:space="preserve"> on the </w:t>
      </w:r>
      <w:r>
        <w:rPr>
          <w:b/>
          <w:bCs/>
        </w:rPr>
        <w:t>Model Configuration</w:t>
      </w:r>
      <w:r>
        <w:t xml:space="preserve"> page.</w:t>
      </w:r>
    </w:p>
    <w:p w:rsidR="005E543F" w:rsidRDefault="005E543F">
      <w:pPr>
        <w:divId w:val="1890921054"/>
      </w:pPr>
      <w:r>
        <w:t xml:space="preserve">Alternatively, a model that has been saved to disk can also be imported into OnRAMP by clicking </w:t>
      </w:r>
      <w:r>
        <w:rPr>
          <w:b/>
          <w:bCs/>
        </w:rPr>
        <w:t>Import</w:t>
      </w:r>
      <w:r>
        <w:t xml:space="preserve"> on the </w:t>
      </w:r>
      <w:r>
        <w:rPr>
          <w:b/>
          <w:bCs/>
        </w:rPr>
        <w:t>Model Configuration</w:t>
      </w:r>
      <w:r>
        <w:t xml:space="preserve"> page.</w:t>
      </w:r>
    </w:p>
    <w:p w:rsidR="005E543F" w:rsidRDefault="005E543F">
      <w:pPr>
        <w:divId w:val="1890921054"/>
      </w:pPr>
      <w:r>
        <w:t>After the import, OnRAMP copies the model into the project file, and no link</w:t>
      </w:r>
      <w:r w:rsidR="000F7EE9">
        <w:t xml:space="preserve"> is preserved</w:t>
      </w:r>
      <w:r>
        <w:t xml:space="preserve"> to the original model </w:t>
      </w:r>
      <w:r w:rsidR="000F7EE9">
        <w:t xml:space="preserve">saved </w:t>
      </w:r>
      <w:r>
        <w:t>on disk.</w:t>
      </w:r>
    </w:p>
    <w:p w:rsidR="005E543F" w:rsidRDefault="005E543F">
      <w:pPr>
        <w:divId w:val="1890921054"/>
      </w:pPr>
      <w:r>
        <w:t xml:space="preserve">After importing the model, it can be opened by clicking </w:t>
      </w:r>
      <w:r>
        <w:rPr>
          <w:b/>
          <w:bCs/>
        </w:rPr>
        <w:t>Open</w:t>
      </w:r>
      <w:r>
        <w:t xml:space="preserve"> on the </w:t>
      </w:r>
      <w:r>
        <w:rPr>
          <w:b/>
          <w:bCs/>
        </w:rPr>
        <w:t>Model Configuration</w:t>
      </w:r>
      <w:r>
        <w:t xml:space="preserve"> page. </w:t>
      </w:r>
    </w:p>
    <w:p w:rsidR="005E543F" w:rsidRDefault="005E543F">
      <w:pPr>
        <w:divId w:val="1890921054"/>
      </w:pPr>
      <w:r>
        <w:t xml:space="preserve">If the model has been modified, press </w:t>
      </w:r>
      <w:r>
        <w:rPr>
          <w:b/>
          <w:bCs/>
        </w:rPr>
        <w:t>Close &amp; Update</w:t>
      </w:r>
      <w:r>
        <w:t xml:space="preserve"> or save it to disk and import it. </w:t>
      </w:r>
    </w:p>
    <w:p w:rsidR="005E543F" w:rsidRDefault="000F7EE9">
      <w:pPr>
        <w:divId w:val="1890921054"/>
      </w:pPr>
      <w:bookmarkStart w:id="7" w:name="OLE_LINK51"/>
      <w:r>
        <w:t xml:space="preserve">The </w:t>
      </w:r>
      <w:r w:rsidR="005E543F">
        <w:t xml:space="preserve">model can be exported and saved to disk by pressing </w:t>
      </w:r>
      <w:r w:rsidR="005E543F">
        <w:rPr>
          <w:b/>
          <w:bCs/>
        </w:rPr>
        <w:t>Export</w:t>
      </w:r>
      <w:r w:rsidR="005E543F">
        <w:t>.</w:t>
      </w:r>
    </w:p>
    <w:bookmarkEnd w:id="7"/>
    <w:p w:rsidR="005E543F" w:rsidRDefault="0051408F">
      <w:pPr>
        <w:pStyle w:val="Heading5"/>
        <w:jc w:val="center"/>
        <w:divId w:val="1890921054"/>
        <w:rPr>
          <w:rFonts w:eastAsia="Times New Roman"/>
        </w:rPr>
      </w:pPr>
      <w:r>
        <w:rPr>
          <w:rFonts w:eastAsia="Times New Roman"/>
          <w:noProof/>
        </w:rPr>
        <w:drawing>
          <wp:inline distT="0" distB="0" distL="0" distR="0">
            <wp:extent cx="4759959" cy="119999"/>
            <wp:effectExtent l="19050" t="0" r="0" b="0"/>
            <wp:docPr id="177" name="Picture 177"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5E543F" w:rsidRDefault="005E543F">
      <w:pPr>
        <w:pStyle w:val="Heading6"/>
        <w:divId w:val="1890921054"/>
        <w:rPr>
          <w:rFonts w:eastAsia="Times New Roman"/>
        </w:rPr>
      </w:pPr>
      <w:r>
        <w:rPr>
          <w:rFonts w:eastAsia="Times New Roman"/>
        </w:rPr>
        <w:t>Related Topic</w:t>
      </w:r>
    </w:p>
    <w:p w:rsidR="005E543F" w:rsidRDefault="00127A1B">
      <w:pPr>
        <w:pStyle w:val="relatedtopiclink"/>
        <w:divId w:val="1890921054"/>
      </w:pPr>
      <w:hyperlink w:anchor="block_combining_htm" w:history="1">
        <w:r w:rsidR="005E543F">
          <w:rPr>
            <w:rStyle w:val="Hyperlink"/>
          </w:rPr>
          <w:t>Block Combining</w:t>
        </w:r>
      </w:hyperlink>
    </w:p>
    <w:p w:rsidR="005E543F" w:rsidRDefault="005E543F">
      <w:pPr>
        <w:jc w:val="right"/>
        <w:divId w:val="1890921054"/>
      </w:pPr>
      <w:bookmarkStart w:id="8" w:name="block_combining_htm"/>
      <w:bookmarkEnd w:id="8"/>
      <w:r>
        <w:t> </w:t>
      </w:r>
    </w:p>
    <w:p w:rsidR="005E543F" w:rsidRDefault="005E543F">
      <w:pPr>
        <w:pStyle w:val="Heading2"/>
        <w:divId w:val="1890921054"/>
        <w:rPr>
          <w:rFonts w:eastAsia="Times New Roman"/>
        </w:rPr>
      </w:pPr>
      <w:bookmarkStart w:id="9" w:name="_Toc356574995"/>
      <w:r>
        <w:rPr>
          <w:rFonts w:eastAsia="Times New Roman"/>
        </w:rPr>
        <w:t>Block Combining</w:t>
      </w:r>
      <w:bookmarkEnd w:id="9"/>
    </w:p>
    <w:p w:rsidR="005E543F" w:rsidRDefault="005E543F">
      <w:pPr>
        <w:divId w:val="1890921054"/>
      </w:pPr>
      <w:r>
        <w:t xml:space="preserve">Except for mathematical manipulations, only blocks from the </w:t>
      </w:r>
      <w:r w:rsidR="00633278">
        <w:t xml:space="preserve">OnRAMP </w:t>
      </w:r>
      <w:r>
        <w:t>component library should be used to configure engine models.</w:t>
      </w:r>
    </w:p>
    <w:p w:rsidR="005E543F" w:rsidRDefault="005E543F">
      <w:pPr>
        <w:divId w:val="1890921054"/>
      </w:pPr>
      <w:r>
        <w:t xml:space="preserve">Not all blocks </w:t>
      </w:r>
      <w:r w:rsidR="000F7EE9">
        <w:t>from</w:t>
      </w:r>
      <w:r>
        <w:t xml:space="preserve"> the library can be connected arbitrarily to any other library block. Certain blocks require an up- or downstream mass flow to be produced by an adjacent block. </w:t>
      </w:r>
    </w:p>
    <w:p w:rsidR="005E543F" w:rsidRDefault="005E543F">
      <w:pPr>
        <w:divId w:val="1890921054"/>
      </w:pPr>
      <w:r>
        <w:t>Block combinations shown on the left in the first figure are not supported</w:t>
      </w:r>
      <w:r w:rsidR="000F7EE9">
        <w:t xml:space="preserve"> and produce an error message</w:t>
      </w:r>
      <w:r>
        <w:t xml:space="preserve"> (readout blocks placed in between do not have any effect</w:t>
      </w:r>
      <w:proofErr w:type="gramStart"/>
      <w:r>
        <w:t>) .</w:t>
      </w:r>
      <w:proofErr w:type="gramEnd"/>
    </w:p>
    <w:p w:rsidR="00C108EA" w:rsidRDefault="00C108EA">
      <w:pPr>
        <w:divId w:val="1890921054"/>
      </w:pPr>
    </w:p>
    <w:p w:rsidR="005E543F" w:rsidRDefault="0051408F">
      <w:pPr>
        <w:jc w:val="center"/>
        <w:divId w:val="1890921054"/>
      </w:pPr>
      <w:r>
        <w:rPr>
          <w:noProof/>
        </w:rPr>
        <w:lastRenderedPageBreak/>
        <w:drawing>
          <wp:inline distT="0" distB="0" distL="0" distR="0">
            <wp:extent cx="4759959" cy="5896044"/>
            <wp:effectExtent l="19050" t="0" r="2541" b="0"/>
            <wp:docPr id="178" name="Picture 178" descr="C:\Work\HIP Projects\H_ACT HIP\Help Project - Sept 23 Version\H-ACT Design Suite R100.0\!SSL!\Printed_Documentation\!doc_tmp_folder_0\Unsupported and Supported Block Combining-Fig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4759959" cy="5896044"/>
                    </a:xfrm>
                    <a:prstGeom prst="rect">
                      <a:avLst/>
                    </a:prstGeom>
                  </pic:spPr>
                </pic:pic>
              </a:graphicData>
            </a:graphic>
          </wp:inline>
        </w:drawing>
      </w:r>
    </w:p>
    <w:p w:rsidR="005E543F" w:rsidRDefault="005E543F">
      <w:pPr>
        <w:divId w:val="1890921054"/>
      </w:pPr>
      <w:r>
        <w:t xml:space="preserve">To resolve this issue, place a </w:t>
      </w:r>
      <w:proofErr w:type="spellStart"/>
      <w:r>
        <w:t>FlowRestriction</w:t>
      </w:r>
      <w:proofErr w:type="spellEnd"/>
      <w:r>
        <w:t xml:space="preserve"> block between the blocks causing the error. This produces the required mass flow information. See the right side of the first figure for examples of supported block combinations.</w:t>
      </w:r>
    </w:p>
    <w:p w:rsidR="005E543F" w:rsidRDefault="005E543F">
      <w:pPr>
        <w:divId w:val="1890921054"/>
      </w:pPr>
      <w:r>
        <w:t xml:space="preserve">Another block combination that is not supported is that of a </w:t>
      </w:r>
      <w:proofErr w:type="spellStart"/>
      <w:r>
        <w:t>FlowSplitter</w:t>
      </w:r>
      <w:proofErr w:type="spellEnd"/>
      <w:r>
        <w:t xml:space="preserve"> followed by a Mix block as shown in the next figure (readout blocks in between do not have any effect).</w:t>
      </w:r>
    </w:p>
    <w:p w:rsidR="005E543F" w:rsidRDefault="005E543F">
      <w:pPr>
        <w:divId w:val="1890921054"/>
      </w:pPr>
      <w:r>
        <w:t xml:space="preserve">This block sequence causes an algebraic loop and produces an error message. This issue can be resolved by placing a </w:t>
      </w:r>
      <w:proofErr w:type="spellStart"/>
      <w:r>
        <w:t>FlowRestriction</w:t>
      </w:r>
      <w:proofErr w:type="spellEnd"/>
      <w:r>
        <w:t xml:space="preserve"> between the two blocks.</w:t>
      </w:r>
    </w:p>
    <w:p w:rsidR="005E543F" w:rsidRDefault="0051408F">
      <w:pPr>
        <w:jc w:val="center"/>
        <w:divId w:val="1890921054"/>
      </w:pPr>
      <w:r>
        <w:rPr>
          <w:noProof/>
        </w:rPr>
        <w:lastRenderedPageBreak/>
        <w:drawing>
          <wp:inline distT="0" distB="0" distL="0" distR="0">
            <wp:extent cx="3601720" cy="1267272"/>
            <wp:effectExtent l="19050" t="0" r="0" b="0"/>
            <wp:docPr id="179" name="Picture 179" descr="C:\Work\HIP Projects\H_ACT HIP\Help Project - Sept 23 Version\H-ACT Design Suite R100.0\!SSL!\Printed_Documentation\!doc_tmp_folder_0\Fig6_U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3601720" cy="1267272"/>
                    </a:xfrm>
                    <a:prstGeom prst="rect">
                      <a:avLst/>
                    </a:prstGeom>
                  </pic:spPr>
                </pic:pic>
              </a:graphicData>
            </a:graphic>
          </wp:inline>
        </w:drawing>
      </w:r>
    </w:p>
    <w:p w:rsidR="005E543F" w:rsidRDefault="0051408F">
      <w:pPr>
        <w:spacing w:before="240"/>
        <w:jc w:val="center"/>
        <w:divId w:val="1890921054"/>
        <w:rPr>
          <w:color w:val="0000FF"/>
          <w:sz w:val="20"/>
          <w:szCs w:val="20"/>
        </w:rPr>
      </w:pPr>
      <w:r>
        <w:rPr>
          <w:noProof/>
          <w:color w:val="0000FF"/>
          <w:sz w:val="20"/>
          <w:szCs w:val="20"/>
        </w:rPr>
        <w:drawing>
          <wp:inline distT="0" distB="0" distL="0" distR="0">
            <wp:extent cx="4759959" cy="119999"/>
            <wp:effectExtent l="19050" t="0" r="0" b="0"/>
            <wp:docPr id="180" name="Picture 180"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5E543F" w:rsidRDefault="005E543F">
      <w:pPr>
        <w:pStyle w:val="Heading5"/>
        <w:divId w:val="1890921054"/>
        <w:rPr>
          <w:rFonts w:eastAsia="Times New Roman"/>
        </w:rPr>
      </w:pPr>
      <w:r>
        <w:rPr>
          <w:rFonts w:eastAsia="Times New Roman"/>
        </w:rPr>
        <w:t>Related Topic</w:t>
      </w:r>
    </w:p>
    <w:p w:rsidR="005E543F" w:rsidRDefault="00127A1B">
      <w:pPr>
        <w:pStyle w:val="relatedtopiclink"/>
        <w:divId w:val="1890921054"/>
      </w:pPr>
      <w:r>
        <w:fldChar w:fldCharType="begin"/>
      </w:r>
      <w:r w:rsidR="00385F63">
        <w:instrText xml:space="preserve"> REF _Ref341355970 \h </w:instrText>
      </w:r>
      <w:r>
        <w:fldChar w:fldCharType="separate"/>
      </w:r>
      <w:r w:rsidR="000352E0">
        <w:t>Replacing the Engine Block</w:t>
      </w:r>
      <w:r>
        <w:fldChar w:fldCharType="end"/>
      </w:r>
    </w:p>
    <w:p w:rsidR="00C108EA" w:rsidRDefault="00C108EA" w:rsidP="00C108EA">
      <w:pPr>
        <w:pStyle w:val="Heading2"/>
        <w:divId w:val="1890921054"/>
      </w:pPr>
      <w:bookmarkStart w:id="10" w:name="_Ref341355970"/>
      <w:bookmarkStart w:id="11" w:name="_Toc356574996"/>
      <w:r>
        <w:t>Replacing the Engine Block</w:t>
      </w:r>
      <w:bookmarkEnd w:id="10"/>
      <w:bookmarkEnd w:id="11"/>
    </w:p>
    <w:p w:rsidR="00024D42" w:rsidRDefault="00024D42" w:rsidP="00024D42">
      <w:pPr>
        <w:divId w:val="1890921054"/>
      </w:pPr>
      <w:r>
        <w:t xml:space="preserve">OnRAMP R110 </w:t>
      </w:r>
      <w:r w:rsidR="00633278" w:rsidRPr="00633278">
        <w:t>introduced a new engine block that</w:t>
      </w:r>
      <w:r w:rsidR="00650B1F">
        <w:t xml:space="preserve"> </w:t>
      </w:r>
      <w:r w:rsidR="00920DB4" w:rsidRPr="00633278">
        <w:t>c</w:t>
      </w:r>
      <w:r w:rsidR="00920DB4">
        <w:t>an</w:t>
      </w:r>
      <w:r w:rsidR="00920DB4" w:rsidRPr="00633278">
        <w:t xml:space="preserve"> </w:t>
      </w:r>
      <w:r w:rsidR="00633278" w:rsidRPr="00633278">
        <w:t xml:space="preserve">be used to replace the R104 version of the same block. </w:t>
      </w:r>
      <w:r w:rsidR="00920DB4" w:rsidRPr="00633278">
        <w:t>Replac</w:t>
      </w:r>
      <w:r w:rsidR="002F2C74">
        <w:t>e</w:t>
      </w:r>
      <w:r w:rsidR="00920DB4">
        <w:t>ment of</w:t>
      </w:r>
      <w:r w:rsidR="00920DB4" w:rsidRPr="00633278">
        <w:t xml:space="preserve"> </w:t>
      </w:r>
      <w:r w:rsidR="00633278" w:rsidRPr="00633278">
        <w:t xml:space="preserve">the engine block </w:t>
      </w:r>
      <w:r w:rsidR="00920DB4">
        <w:t>has to be carried out by the user. T</w:t>
      </w:r>
      <w:r w:rsidR="00633278" w:rsidRPr="00633278">
        <w:t>he instructions to complete this task are provided here.</w:t>
      </w:r>
      <w:r w:rsidR="00650B1F">
        <w:t xml:space="preserve"> T</w:t>
      </w:r>
      <w:r w:rsidR="00633278" w:rsidRPr="00633278">
        <w:t xml:space="preserve">hese steps are required only </w:t>
      </w:r>
      <w:r w:rsidR="00920DB4">
        <w:t xml:space="preserve">in connection with </w:t>
      </w:r>
      <w:r w:rsidR="00633278" w:rsidRPr="00633278">
        <w:t>R104 project</w:t>
      </w:r>
      <w:r w:rsidR="00920DB4">
        <w:t xml:space="preserve">s that </w:t>
      </w:r>
      <w:r w:rsidR="00633278" w:rsidRPr="00633278">
        <w:t>are</w:t>
      </w:r>
      <w:r w:rsidR="00920DB4">
        <w:t xml:space="preserve"> being</w:t>
      </w:r>
      <w:r w:rsidR="00633278" w:rsidRPr="00633278">
        <w:t xml:space="preserve"> updat</w:t>
      </w:r>
      <w:r w:rsidR="00920DB4">
        <w:t>ed</w:t>
      </w:r>
      <w:r w:rsidR="00633278" w:rsidRPr="00633278">
        <w:t xml:space="preserve"> to a newer version, and</w:t>
      </w:r>
      <w:r w:rsidR="00920DB4">
        <w:t xml:space="preserve"> where it is desired</w:t>
      </w:r>
      <w:r w:rsidR="00633278" w:rsidRPr="00633278">
        <w:t xml:space="preserve"> to use the new engine block.</w:t>
      </w:r>
    </w:p>
    <w:p w:rsidR="00024D42" w:rsidRDefault="00024D42" w:rsidP="005E45AF">
      <w:pPr>
        <w:pStyle w:val="ListParagraph"/>
        <w:numPr>
          <w:ilvl w:val="0"/>
          <w:numId w:val="142"/>
        </w:numPr>
        <w:divId w:val="1890921054"/>
      </w:pPr>
      <w:r>
        <w:t xml:space="preserve">Open the OnRAMP project file. </w:t>
      </w:r>
    </w:p>
    <w:p w:rsidR="00024D42" w:rsidRDefault="00024D42" w:rsidP="005E45AF">
      <w:pPr>
        <w:pStyle w:val="ListParagraph"/>
        <w:numPr>
          <w:ilvl w:val="0"/>
          <w:numId w:val="142"/>
        </w:numPr>
        <w:divId w:val="1890921054"/>
      </w:pPr>
      <w:r>
        <w:t xml:space="preserve">Navigate to the </w:t>
      </w:r>
      <w:r w:rsidRPr="00D73B2F">
        <w:rPr>
          <w:b/>
        </w:rPr>
        <w:t>Model Configuration</w:t>
      </w:r>
      <w:r>
        <w:t xml:space="preserve"> page. </w:t>
      </w:r>
    </w:p>
    <w:p w:rsidR="00024D42" w:rsidRDefault="00024D42" w:rsidP="005E45AF">
      <w:pPr>
        <w:pStyle w:val="ListParagraph"/>
        <w:numPr>
          <w:ilvl w:val="1"/>
          <w:numId w:val="141"/>
        </w:numPr>
        <w:divId w:val="1890921054"/>
      </w:pPr>
      <w:r>
        <w:t xml:space="preserve">Click </w:t>
      </w:r>
      <w:r w:rsidRPr="00D73B2F">
        <w:rPr>
          <w:b/>
        </w:rPr>
        <w:t>Open</w:t>
      </w:r>
      <w:r>
        <w:t xml:space="preserve"> to open the OnRAMP model. </w:t>
      </w:r>
    </w:p>
    <w:p w:rsidR="00024D42" w:rsidRDefault="00024D42" w:rsidP="005E45AF">
      <w:pPr>
        <w:pStyle w:val="ListParagraph"/>
        <w:numPr>
          <w:ilvl w:val="1"/>
          <w:numId w:val="141"/>
        </w:numPr>
        <w:divId w:val="1890921054"/>
      </w:pPr>
      <w:r>
        <w:t xml:space="preserve">Delete the Engine block from the model. </w:t>
      </w:r>
    </w:p>
    <w:p w:rsidR="00024D42" w:rsidRDefault="00024D42" w:rsidP="005E1BC3">
      <w:pPr>
        <w:pStyle w:val="doubleindent"/>
        <w:divId w:val="1890921054"/>
      </w:pPr>
      <w:r w:rsidRPr="00D73B2F">
        <w:rPr>
          <w:i/>
        </w:rPr>
        <w:t xml:space="preserve">Do not </w:t>
      </w:r>
      <w:r>
        <w:t xml:space="preserve">delete the </w:t>
      </w:r>
      <w:proofErr w:type="spellStart"/>
      <w:r>
        <w:t>inport</w:t>
      </w:r>
      <w:proofErr w:type="spellEnd"/>
      <w:r>
        <w:t xml:space="preserve"> blocks </w:t>
      </w:r>
      <w:r w:rsidR="00920DB4">
        <w:t>(</w:t>
      </w:r>
      <w:r>
        <w:t>engine speed, injection quantity, start of injection</w:t>
      </w:r>
      <w:r w:rsidR="00920DB4">
        <w:t>),</w:t>
      </w:r>
      <w:r>
        <w:t xml:space="preserve"> as well as the corresponding unit conversion blocks. </w:t>
      </w:r>
    </w:p>
    <w:p w:rsidR="00024D42" w:rsidRDefault="00024D42" w:rsidP="005E45AF">
      <w:pPr>
        <w:pStyle w:val="ListParagraph"/>
        <w:numPr>
          <w:ilvl w:val="0"/>
          <w:numId w:val="143"/>
        </w:numPr>
        <w:divId w:val="1890921054"/>
      </w:pPr>
      <w:r>
        <w:t xml:space="preserve">Click </w:t>
      </w:r>
      <w:r w:rsidRPr="00D73B2F">
        <w:rPr>
          <w:b/>
        </w:rPr>
        <w:t>Library</w:t>
      </w:r>
      <w:r>
        <w:t xml:space="preserve"> to open the OnRAMP component library </w:t>
      </w:r>
    </w:p>
    <w:p w:rsidR="00024D42" w:rsidRDefault="00382B66" w:rsidP="005E45AF">
      <w:pPr>
        <w:pStyle w:val="ListParagraph"/>
        <w:numPr>
          <w:ilvl w:val="0"/>
          <w:numId w:val="143"/>
        </w:numPr>
        <w:divId w:val="1890921054"/>
      </w:pPr>
      <w:r>
        <w:t>Copy</w:t>
      </w:r>
      <w:r w:rsidR="00024D42">
        <w:t xml:space="preserve"> the new Engine block including the rail pressure input (</w:t>
      </w:r>
      <w:proofErr w:type="spellStart"/>
      <w:r w:rsidR="00024D42">
        <w:t>uPR</w:t>
      </w:r>
      <w:proofErr w:type="spellEnd"/>
      <w:r w:rsidR="00024D42">
        <w:t>)</w:t>
      </w:r>
      <w:r>
        <w:t xml:space="preserve"> and its unit conversion block</w:t>
      </w:r>
      <w:r w:rsidR="00024D42">
        <w:t xml:space="preserve"> from the</w:t>
      </w:r>
      <w:r w:rsidR="00545175">
        <w:t xml:space="preserve"> </w:t>
      </w:r>
      <w:r w:rsidR="00024D42">
        <w:t xml:space="preserve">library into the model. </w:t>
      </w:r>
    </w:p>
    <w:p w:rsidR="00024D42" w:rsidRDefault="00024D42" w:rsidP="00545175">
      <w:pPr>
        <w:pStyle w:val="doubleindent"/>
        <w:divId w:val="1890921054"/>
      </w:pPr>
      <w:r>
        <w:t>Re-connect the engine inputs (engine speed, injection quantity, start of injection)</w:t>
      </w:r>
      <w:r w:rsidR="00545175">
        <w:t xml:space="preserve"> </w:t>
      </w:r>
      <w:r>
        <w:t>and output of the engine block.</w:t>
      </w:r>
    </w:p>
    <w:p w:rsidR="00024D42" w:rsidRDefault="00920DB4" w:rsidP="00545175">
      <w:pPr>
        <w:pStyle w:val="doubleindent"/>
        <w:divId w:val="1890921054"/>
      </w:pPr>
      <w:r>
        <w:t>If required, r</w:t>
      </w:r>
      <w:r w:rsidR="00024D42">
        <w:t xml:space="preserve">epeat this step for the rail pressure </w:t>
      </w:r>
      <w:proofErr w:type="spellStart"/>
      <w:r w:rsidR="00024D42">
        <w:t>inport</w:t>
      </w:r>
      <w:proofErr w:type="spellEnd"/>
      <w:r w:rsidR="00024D42">
        <w:t xml:space="preserve"> block (that is, </w:t>
      </w:r>
      <w:proofErr w:type="spellStart"/>
      <w:r w:rsidR="00024D42">
        <w:t>uPR</w:t>
      </w:r>
      <w:proofErr w:type="spellEnd"/>
      <w:r w:rsidR="00024D42">
        <w:t>) and unit conversion</w:t>
      </w:r>
      <w:r w:rsidR="00545175">
        <w:t xml:space="preserve"> </w:t>
      </w:r>
      <w:r w:rsidR="00024D42">
        <w:t xml:space="preserve">block. </w:t>
      </w:r>
    </w:p>
    <w:p w:rsidR="00024D42" w:rsidRDefault="00024D42" w:rsidP="00545175">
      <w:pPr>
        <w:pStyle w:val="doubleindent"/>
        <w:divId w:val="1890921054"/>
      </w:pPr>
      <w:r>
        <w:t xml:space="preserve">Select units for the </w:t>
      </w:r>
      <w:proofErr w:type="spellStart"/>
      <w:r>
        <w:t>uPR</w:t>
      </w:r>
      <w:proofErr w:type="spellEnd"/>
      <w:r>
        <w:t xml:space="preserve"> input by double clicking on the corresponding unit conversion</w:t>
      </w:r>
      <w:r w:rsidR="00545175">
        <w:t xml:space="preserve"> </w:t>
      </w:r>
      <w:r>
        <w:t xml:space="preserve">block. If desired, change the name of </w:t>
      </w:r>
      <w:proofErr w:type="spellStart"/>
      <w:r>
        <w:t>uPR</w:t>
      </w:r>
      <w:proofErr w:type="spellEnd"/>
      <w:r>
        <w:t xml:space="preserve"> </w:t>
      </w:r>
      <w:proofErr w:type="spellStart"/>
      <w:r>
        <w:t>inport</w:t>
      </w:r>
      <w:proofErr w:type="spellEnd"/>
      <w:r>
        <w:t xml:space="preserve"> block. </w:t>
      </w:r>
    </w:p>
    <w:p w:rsidR="00024D42" w:rsidRDefault="00024D42" w:rsidP="005E45AF">
      <w:pPr>
        <w:pStyle w:val="ListParagraph"/>
        <w:numPr>
          <w:ilvl w:val="0"/>
          <w:numId w:val="143"/>
        </w:numPr>
        <w:divId w:val="1890921054"/>
      </w:pPr>
      <w:r>
        <w:t xml:space="preserve">Click </w:t>
      </w:r>
      <w:proofErr w:type="gramStart"/>
      <w:r w:rsidRPr="00D73B2F">
        <w:rPr>
          <w:b/>
        </w:rPr>
        <w:t>Close</w:t>
      </w:r>
      <w:proofErr w:type="gramEnd"/>
      <w:r>
        <w:t xml:space="preserve"> and </w:t>
      </w:r>
      <w:r w:rsidRPr="00D73B2F">
        <w:rPr>
          <w:b/>
        </w:rPr>
        <w:t>Update</w:t>
      </w:r>
      <w:r>
        <w:t xml:space="preserve"> in the OnRAMP Model Configuration page.</w:t>
      </w:r>
    </w:p>
    <w:p w:rsidR="00024D42" w:rsidRDefault="00024D42" w:rsidP="005E45AF">
      <w:pPr>
        <w:pStyle w:val="ListParagraph"/>
        <w:numPr>
          <w:ilvl w:val="0"/>
          <w:numId w:val="144"/>
        </w:numPr>
        <w:divId w:val="1890921054"/>
      </w:pPr>
      <w:r>
        <w:t xml:space="preserve">Navigate to the </w:t>
      </w:r>
      <w:r w:rsidRPr="00D73B2F">
        <w:rPr>
          <w:b/>
        </w:rPr>
        <w:t>Data Management</w:t>
      </w:r>
      <w:r>
        <w:t xml:space="preserve"> page. </w:t>
      </w:r>
    </w:p>
    <w:p w:rsidR="00024D42" w:rsidRDefault="00024D42" w:rsidP="005E45AF">
      <w:pPr>
        <w:pStyle w:val="ListParagraph"/>
        <w:numPr>
          <w:ilvl w:val="1"/>
          <w:numId w:val="144"/>
        </w:numPr>
        <w:divId w:val="1890921054"/>
      </w:pPr>
      <w:r>
        <w:t xml:space="preserve">Select </w:t>
      </w:r>
      <w:r w:rsidRPr="00D73B2F">
        <w:rPr>
          <w:b/>
        </w:rPr>
        <w:t>Data Import</w:t>
      </w:r>
      <w:r>
        <w:t xml:space="preserve">. </w:t>
      </w:r>
    </w:p>
    <w:p w:rsidR="00024D42" w:rsidRDefault="00024D42" w:rsidP="000C4FFD">
      <w:pPr>
        <w:pStyle w:val="doubleindent"/>
        <w:divId w:val="1890921054"/>
      </w:pPr>
      <w:r>
        <w:t>If data for rail pressure is already part of the steady state and transient data</w:t>
      </w:r>
      <w:r w:rsidR="000C4FFD">
        <w:t xml:space="preserve"> </w:t>
      </w:r>
      <w:r>
        <w:t xml:space="preserve">sets, then proceed to the next step. Otherwise, select a data set, click </w:t>
      </w:r>
      <w:r w:rsidRPr="00D73B2F">
        <w:rPr>
          <w:b/>
        </w:rPr>
        <w:t>Add new</w:t>
      </w:r>
      <w:r w:rsidR="000C4FFD">
        <w:t xml:space="preserve"> </w:t>
      </w:r>
      <w:r>
        <w:t xml:space="preserve">under </w:t>
      </w:r>
      <w:r w:rsidRPr="00D73B2F">
        <w:rPr>
          <w:b/>
        </w:rPr>
        <w:t xml:space="preserve">Data Column </w:t>
      </w:r>
      <w:r w:rsidRPr="00D73B2F">
        <w:rPr>
          <w:b/>
        </w:rPr>
        <w:lastRenderedPageBreak/>
        <w:t>Management</w:t>
      </w:r>
      <w:r>
        <w:t xml:space="preserve"> and specify the name, units and values (choose constant</w:t>
      </w:r>
      <w:r w:rsidR="000C4FFD">
        <w:t xml:space="preserve"> </w:t>
      </w:r>
      <w:r>
        <w:t>values if unknown) for the signal. Repeat this step for all steady state and transient</w:t>
      </w:r>
      <w:r w:rsidR="000C4FFD">
        <w:t xml:space="preserve"> </w:t>
      </w:r>
      <w:r>
        <w:t xml:space="preserve">data sets. </w:t>
      </w:r>
    </w:p>
    <w:p w:rsidR="00024D42" w:rsidRDefault="00024D42" w:rsidP="000C4FFD">
      <w:pPr>
        <w:pStyle w:val="doubleindent"/>
        <w:divId w:val="1890921054"/>
      </w:pPr>
      <w:r w:rsidRPr="00D73B2F">
        <w:rPr>
          <w:b/>
        </w:rPr>
        <w:t>NOTE:</w:t>
      </w:r>
      <w:r>
        <w:t xml:space="preserve"> if the rail pressure has not been measured for the project, the values can</w:t>
      </w:r>
      <w:r w:rsidR="000C4FFD">
        <w:t xml:space="preserve"> </w:t>
      </w:r>
      <w:r>
        <w:t>be populated by clicking Fill and entering a constant value (for example, 1000 bar).</w:t>
      </w:r>
      <w:r w:rsidR="000C4FFD">
        <w:t xml:space="preserve"> </w:t>
      </w:r>
      <w:r>
        <w:t>The constant value means that rail pressure has no influence on the identification</w:t>
      </w:r>
      <w:r w:rsidR="000C4FFD">
        <w:t xml:space="preserve"> </w:t>
      </w:r>
      <w:r>
        <w:t xml:space="preserve">of combustion block. </w:t>
      </w:r>
    </w:p>
    <w:p w:rsidR="00024D42" w:rsidRDefault="00024D42" w:rsidP="005E45AF">
      <w:pPr>
        <w:pStyle w:val="ListParagraph"/>
        <w:numPr>
          <w:ilvl w:val="1"/>
          <w:numId w:val="144"/>
        </w:numPr>
        <w:divId w:val="1890921054"/>
      </w:pPr>
      <w:r>
        <w:t xml:space="preserve">Select </w:t>
      </w:r>
      <w:r w:rsidRPr="00D73B2F">
        <w:rPr>
          <w:b/>
        </w:rPr>
        <w:t>Signal Assignment</w:t>
      </w:r>
      <w:r>
        <w:t xml:space="preserve">. </w:t>
      </w:r>
    </w:p>
    <w:p w:rsidR="00024D42" w:rsidRDefault="00024D42" w:rsidP="000C4FFD">
      <w:pPr>
        <w:pStyle w:val="doubleindent"/>
        <w:divId w:val="1890921054"/>
      </w:pPr>
      <w:r>
        <w:t xml:space="preserve">Select </w:t>
      </w:r>
      <w:r w:rsidRPr="00D73B2F">
        <w:rPr>
          <w:b/>
        </w:rPr>
        <w:t>Engine Unit</w:t>
      </w:r>
      <w:r>
        <w:t xml:space="preserve">. Assign data to the rail pressure signal. </w:t>
      </w:r>
    </w:p>
    <w:p w:rsidR="00024D42" w:rsidRDefault="00024D42" w:rsidP="000C4FFD">
      <w:pPr>
        <w:pStyle w:val="doubleindent"/>
        <w:divId w:val="1890921054"/>
      </w:pPr>
      <w:r>
        <w:t xml:space="preserve">Select the Combustion component under Engine in the engine component tree view. </w:t>
      </w:r>
    </w:p>
    <w:p w:rsidR="00024D42" w:rsidRDefault="00024D42" w:rsidP="000C4FFD">
      <w:pPr>
        <w:pStyle w:val="doubleindent"/>
        <w:divId w:val="1890921054"/>
      </w:pPr>
      <w:r>
        <w:t xml:space="preserve">Follow the instructions in </w:t>
      </w:r>
      <w:r w:rsidR="00127A1B">
        <w:fldChar w:fldCharType="begin"/>
      </w:r>
      <w:r w:rsidR="00DA5BA8">
        <w:instrText xml:space="preserve"> REF _Ref341356383 \h </w:instrText>
      </w:r>
      <w:r w:rsidR="00127A1B">
        <w:fldChar w:fldCharType="separate"/>
      </w:r>
      <w:r w:rsidR="000352E0">
        <w:rPr>
          <w:rFonts w:eastAsia="Times New Roman"/>
        </w:rPr>
        <w:t>Signal Assignment</w:t>
      </w:r>
      <w:r w:rsidR="00127A1B">
        <w:fldChar w:fldCharType="end"/>
      </w:r>
      <w:r>
        <w:t xml:space="preserve"> to assign data to rail pressure and</w:t>
      </w:r>
      <w:r w:rsidR="000C4FFD">
        <w:t xml:space="preserve"> </w:t>
      </w:r>
      <w:r>
        <w:t xml:space="preserve">all other signals. </w:t>
      </w:r>
    </w:p>
    <w:p w:rsidR="00024D42" w:rsidRDefault="00024D42" w:rsidP="005E45AF">
      <w:pPr>
        <w:pStyle w:val="ListParagraph"/>
        <w:numPr>
          <w:ilvl w:val="1"/>
          <w:numId w:val="144"/>
        </w:numPr>
        <w:divId w:val="1890921054"/>
      </w:pPr>
      <w:r>
        <w:t xml:space="preserve">Select </w:t>
      </w:r>
      <w:r w:rsidRPr="00D73B2F">
        <w:rPr>
          <w:b/>
        </w:rPr>
        <w:t>Range Check</w:t>
      </w:r>
      <w:r>
        <w:t xml:space="preserve">. </w:t>
      </w:r>
    </w:p>
    <w:p w:rsidR="00024D42" w:rsidRDefault="00024D42" w:rsidP="00180FA2">
      <w:pPr>
        <w:pStyle w:val="doubleindent"/>
        <w:divId w:val="1890921054"/>
      </w:pPr>
      <w:r>
        <w:t xml:space="preserve">Enter physically realistic Min and Max values for </w:t>
      </w:r>
      <w:r w:rsidR="00633278">
        <w:t xml:space="preserve">the </w:t>
      </w:r>
      <w:r>
        <w:t xml:space="preserve">rail pressure. </w:t>
      </w:r>
    </w:p>
    <w:p w:rsidR="00024D42" w:rsidRDefault="00024D42" w:rsidP="005E45AF">
      <w:pPr>
        <w:pStyle w:val="ListParagraph"/>
        <w:numPr>
          <w:ilvl w:val="1"/>
          <w:numId w:val="144"/>
        </w:numPr>
        <w:divId w:val="1890921054"/>
      </w:pPr>
      <w:r>
        <w:t xml:space="preserve">Select </w:t>
      </w:r>
      <w:r w:rsidRPr="00D73B2F">
        <w:rPr>
          <w:b/>
        </w:rPr>
        <w:t>Steady-State Extraction</w:t>
      </w:r>
      <w:r>
        <w:t xml:space="preserve">. </w:t>
      </w:r>
    </w:p>
    <w:p w:rsidR="00024D42" w:rsidRDefault="00024D42" w:rsidP="00180FA2">
      <w:pPr>
        <w:pStyle w:val="doubleindent"/>
        <w:divId w:val="1890921054"/>
      </w:pPr>
      <w:r>
        <w:t>If rail pressure is added to transient data</w:t>
      </w:r>
      <w:r w:rsidR="00633278">
        <w:t>,</w:t>
      </w:r>
      <w:r>
        <w:t xml:space="preserve"> specify the steady-state band for this</w:t>
      </w:r>
      <w:r w:rsidR="00180FA2">
        <w:t xml:space="preserve"> </w:t>
      </w:r>
      <w:r>
        <w:t xml:space="preserve">signal. </w:t>
      </w:r>
    </w:p>
    <w:p w:rsidR="00024D42" w:rsidRDefault="00024D42" w:rsidP="00FD1BE4">
      <w:pPr>
        <w:pStyle w:val="doubleindent"/>
        <w:divId w:val="1890921054"/>
      </w:pPr>
      <w:r>
        <w:t xml:space="preserve">Click </w:t>
      </w:r>
      <w:r w:rsidRPr="00D73B2F">
        <w:rPr>
          <w:b/>
        </w:rPr>
        <w:t>Compute</w:t>
      </w:r>
      <w:r>
        <w:t xml:space="preserve"> to extract steady-state data. </w:t>
      </w:r>
    </w:p>
    <w:p w:rsidR="00024D42" w:rsidRDefault="00024D42" w:rsidP="00FD1BE4">
      <w:pPr>
        <w:pStyle w:val="doubleindent"/>
        <w:divId w:val="1890921054"/>
      </w:pPr>
      <w:r>
        <w:t xml:space="preserve">For more information, see </w:t>
      </w:r>
      <w:r w:rsidR="00127A1B">
        <w:fldChar w:fldCharType="begin"/>
      </w:r>
      <w:r w:rsidR="00DA5BA8">
        <w:instrText xml:space="preserve"> REF _Ref341356408 \h </w:instrText>
      </w:r>
      <w:r w:rsidR="00127A1B">
        <w:fldChar w:fldCharType="separate"/>
      </w:r>
      <w:r w:rsidR="000352E0">
        <w:rPr>
          <w:rFonts w:eastAsia="Times New Roman"/>
        </w:rPr>
        <w:t>Steady-State Extraction</w:t>
      </w:r>
      <w:r w:rsidR="00127A1B">
        <w:fldChar w:fldCharType="end"/>
      </w:r>
      <w:r>
        <w:t xml:space="preserve">. </w:t>
      </w:r>
    </w:p>
    <w:p w:rsidR="00024D42" w:rsidRDefault="00024D42" w:rsidP="005E45AF">
      <w:pPr>
        <w:pStyle w:val="ListParagraph"/>
        <w:numPr>
          <w:ilvl w:val="1"/>
          <w:numId w:val="144"/>
        </w:numPr>
        <w:divId w:val="1890921054"/>
      </w:pPr>
      <w:r>
        <w:t xml:space="preserve">Select Physical Plausibility Check. </w:t>
      </w:r>
    </w:p>
    <w:p w:rsidR="00024D42" w:rsidRDefault="00024D42" w:rsidP="00210EE1">
      <w:pPr>
        <w:pStyle w:val="doubleindent"/>
        <w:divId w:val="1890921054"/>
      </w:pPr>
      <w:r>
        <w:t xml:space="preserve">Select Engine/Combustion and click </w:t>
      </w:r>
      <w:r w:rsidRPr="00D73B2F">
        <w:rPr>
          <w:b/>
        </w:rPr>
        <w:t>Check Signals</w:t>
      </w:r>
      <w:r>
        <w:t xml:space="preserve"> to execute the Physical Plausibility</w:t>
      </w:r>
      <w:r w:rsidR="00210EE1">
        <w:t xml:space="preserve"> </w:t>
      </w:r>
      <w:r>
        <w:t xml:space="preserve">Check. </w:t>
      </w:r>
    </w:p>
    <w:p w:rsidR="00024D42" w:rsidRDefault="00024D42" w:rsidP="00210EE1">
      <w:pPr>
        <w:pStyle w:val="doubleindent"/>
        <w:divId w:val="1890921054"/>
      </w:pPr>
      <w:r>
        <w:t xml:space="preserve">Click </w:t>
      </w:r>
      <w:r w:rsidRPr="00D73B2F">
        <w:rPr>
          <w:b/>
        </w:rPr>
        <w:t>Validate plausible</w:t>
      </w:r>
      <w:r>
        <w:t xml:space="preserve"> above the table displaying the data. </w:t>
      </w:r>
    </w:p>
    <w:p w:rsidR="00B04843" w:rsidRDefault="00B04843" w:rsidP="00210EE1">
      <w:pPr>
        <w:pStyle w:val="doubleindent"/>
        <w:divId w:val="1890921054"/>
      </w:pPr>
      <w:r>
        <w:t xml:space="preserve">For more information, see </w:t>
      </w:r>
      <w:r w:rsidR="00127A1B">
        <w:fldChar w:fldCharType="begin"/>
      </w:r>
      <w:r w:rsidR="00650B1F">
        <w:instrText xml:space="preserve"> REF _Ref354147042 \h </w:instrText>
      </w:r>
      <w:r w:rsidR="00127A1B">
        <w:fldChar w:fldCharType="separate"/>
      </w:r>
      <w:r w:rsidR="00650B1F">
        <w:rPr>
          <w:rFonts w:eastAsia="Times New Roman"/>
        </w:rPr>
        <w:t>Physical Plausibility Check</w:t>
      </w:r>
      <w:r w:rsidR="00127A1B">
        <w:fldChar w:fldCharType="end"/>
      </w:r>
    </w:p>
    <w:p w:rsidR="00024D42" w:rsidRDefault="00024D42" w:rsidP="005E45AF">
      <w:pPr>
        <w:pStyle w:val="ListParagraph"/>
        <w:numPr>
          <w:ilvl w:val="1"/>
          <w:numId w:val="144"/>
        </w:numPr>
        <w:divId w:val="1890921054"/>
      </w:pPr>
      <w:r>
        <w:t xml:space="preserve">Select </w:t>
      </w:r>
      <w:r w:rsidRPr="00D73B2F">
        <w:rPr>
          <w:b/>
        </w:rPr>
        <w:t>Validation Data Sets</w:t>
      </w:r>
      <w:r>
        <w:t xml:space="preserve">. </w:t>
      </w:r>
    </w:p>
    <w:p w:rsidR="00024D42" w:rsidRDefault="00024D42" w:rsidP="00210EE1">
      <w:pPr>
        <w:pStyle w:val="doubleindent"/>
        <w:divId w:val="1890921054"/>
      </w:pPr>
      <w:r>
        <w:t xml:space="preserve">Select a subset of steps in the transient data set for validation and </w:t>
      </w:r>
      <w:r w:rsidR="00F85E15">
        <w:t>i</w:t>
      </w:r>
      <w:r>
        <w:t>dentification.</w:t>
      </w:r>
    </w:p>
    <w:p w:rsidR="00024D42" w:rsidRDefault="00024D42" w:rsidP="00210EE1">
      <w:pPr>
        <w:pStyle w:val="doubleindent"/>
        <w:divId w:val="1890921054"/>
      </w:pPr>
      <w:r>
        <w:t xml:space="preserve">For more information on setting up validation data, see </w:t>
      </w:r>
      <w:r w:rsidR="00127A1B">
        <w:fldChar w:fldCharType="begin"/>
      </w:r>
      <w:r w:rsidR="00DA5BA8">
        <w:instrText xml:space="preserve"> REF _Ref341356424 \h </w:instrText>
      </w:r>
      <w:r w:rsidR="00127A1B">
        <w:fldChar w:fldCharType="separate"/>
      </w:r>
      <w:r w:rsidR="000352E0">
        <w:rPr>
          <w:rFonts w:eastAsia="Times New Roman"/>
        </w:rPr>
        <w:t>Validation Data Sets</w:t>
      </w:r>
      <w:r w:rsidR="00127A1B">
        <w:fldChar w:fldCharType="end"/>
      </w:r>
      <w:r>
        <w:t xml:space="preserve">. </w:t>
      </w:r>
    </w:p>
    <w:p w:rsidR="00024D42" w:rsidRDefault="00024D42" w:rsidP="005E45AF">
      <w:pPr>
        <w:pStyle w:val="ListParagraph"/>
        <w:numPr>
          <w:ilvl w:val="0"/>
          <w:numId w:val="144"/>
        </w:numPr>
        <w:divId w:val="1890921054"/>
      </w:pPr>
      <w:r>
        <w:t xml:space="preserve">Navigate to the </w:t>
      </w:r>
      <w:r w:rsidRPr="00D73B2F">
        <w:rPr>
          <w:b/>
        </w:rPr>
        <w:t>Model Identification</w:t>
      </w:r>
      <w:r>
        <w:t xml:space="preserve"> page </w:t>
      </w:r>
    </w:p>
    <w:p w:rsidR="00024D42" w:rsidRDefault="00024D42" w:rsidP="005E45AF">
      <w:pPr>
        <w:pStyle w:val="ListParagraph"/>
        <w:numPr>
          <w:ilvl w:val="1"/>
          <w:numId w:val="144"/>
        </w:numPr>
        <w:divId w:val="1890921054"/>
      </w:pPr>
      <w:r>
        <w:t xml:space="preserve">Select </w:t>
      </w:r>
      <w:r w:rsidRPr="00D73B2F">
        <w:rPr>
          <w:b/>
        </w:rPr>
        <w:t>Component Identification</w:t>
      </w:r>
      <w:r>
        <w:t xml:space="preserve">. </w:t>
      </w:r>
    </w:p>
    <w:p w:rsidR="00024D42" w:rsidRDefault="00024D42" w:rsidP="00210EE1">
      <w:pPr>
        <w:pStyle w:val="doubleindent"/>
        <w:divId w:val="1890921054"/>
      </w:pPr>
      <w:r>
        <w:t xml:space="preserve">In the component tree view, select the </w:t>
      </w:r>
      <w:r w:rsidRPr="00D73B2F">
        <w:rPr>
          <w:b/>
        </w:rPr>
        <w:t>Combustion</w:t>
      </w:r>
      <w:r>
        <w:t xml:space="preserve"> component. </w:t>
      </w:r>
    </w:p>
    <w:p w:rsidR="00024D42" w:rsidRDefault="00024D42" w:rsidP="00210EE1">
      <w:pPr>
        <w:pStyle w:val="doubleindent"/>
        <w:divId w:val="1890921054"/>
      </w:pPr>
      <w:r>
        <w:t>Enter numerical values for constants used by the component (number of cylinders,</w:t>
      </w:r>
      <w:r w:rsidR="00210EE1">
        <w:t xml:space="preserve"> </w:t>
      </w:r>
      <w:r>
        <w:t xml:space="preserve">engine displacement, and so on). </w:t>
      </w:r>
    </w:p>
    <w:p w:rsidR="00024D42" w:rsidRDefault="00024D42" w:rsidP="00210EE1">
      <w:pPr>
        <w:pStyle w:val="doubleindent"/>
        <w:divId w:val="1890921054"/>
      </w:pPr>
      <w:r>
        <w:t>Select the data sets to be used for the identification and validation. Click Identify.</w:t>
      </w:r>
      <w:r w:rsidR="00210EE1">
        <w:t xml:space="preserve"> </w:t>
      </w:r>
      <w:r>
        <w:t xml:space="preserve">If the identification looks reasonable, confirm the Fitting Variables and </w:t>
      </w:r>
      <w:r w:rsidRPr="00D73B2F">
        <w:rPr>
          <w:b/>
        </w:rPr>
        <w:t>Copy Parameters</w:t>
      </w:r>
      <w:r w:rsidR="00210EE1" w:rsidRPr="00D73B2F">
        <w:rPr>
          <w:b/>
        </w:rPr>
        <w:t xml:space="preserve"> </w:t>
      </w:r>
      <w:r w:rsidRPr="00D73B2F">
        <w:rPr>
          <w:b/>
        </w:rPr>
        <w:t>to Model</w:t>
      </w:r>
      <w:r>
        <w:t xml:space="preserve">. </w:t>
      </w:r>
    </w:p>
    <w:p w:rsidR="00024D42" w:rsidRDefault="00024D42" w:rsidP="005E45AF">
      <w:pPr>
        <w:pStyle w:val="ListParagraph"/>
        <w:numPr>
          <w:ilvl w:val="1"/>
          <w:numId w:val="144"/>
        </w:numPr>
        <w:divId w:val="1890921054"/>
      </w:pPr>
      <w:r>
        <w:t xml:space="preserve">Select </w:t>
      </w:r>
      <w:r w:rsidRPr="00D919B2">
        <w:rPr>
          <w:b/>
        </w:rPr>
        <w:t>Steady-State Identification</w:t>
      </w:r>
      <w:r>
        <w:t xml:space="preserve">. </w:t>
      </w:r>
    </w:p>
    <w:p w:rsidR="00024D42" w:rsidRDefault="00024D42" w:rsidP="00976969">
      <w:pPr>
        <w:pStyle w:val="doubleindent"/>
        <w:divId w:val="1890921054"/>
      </w:pPr>
      <w:r>
        <w:t>Select the parameters to be fit in the parameter tree view (in most circumstances,</w:t>
      </w:r>
      <w:r w:rsidR="00976969">
        <w:t xml:space="preserve"> </w:t>
      </w:r>
      <w:r>
        <w:t>all parameters should be selected). Select the data sets to be used for identification</w:t>
      </w:r>
      <w:r w:rsidR="00976969">
        <w:t xml:space="preserve"> </w:t>
      </w:r>
      <w:r>
        <w:t xml:space="preserve">and validation. Click </w:t>
      </w:r>
      <w:r w:rsidRPr="00D919B2">
        <w:rPr>
          <w:b/>
        </w:rPr>
        <w:t>Identify</w:t>
      </w:r>
      <w:r>
        <w:t>. Evaluate model accuracy. If accuracy is sufficient,</w:t>
      </w:r>
      <w:r w:rsidR="00976969">
        <w:t xml:space="preserve"> </w:t>
      </w:r>
      <w:r>
        <w:t xml:space="preserve">click </w:t>
      </w:r>
      <w:r w:rsidRPr="00D919B2">
        <w:rPr>
          <w:b/>
        </w:rPr>
        <w:t>Copy Parameters to Model</w:t>
      </w:r>
      <w:r>
        <w:t xml:space="preserve"> to write the result of the identification to the model.</w:t>
      </w:r>
    </w:p>
    <w:p w:rsidR="00024D42" w:rsidRDefault="00024D42" w:rsidP="00976969">
      <w:pPr>
        <w:pStyle w:val="doubleindent"/>
        <w:divId w:val="1890921054"/>
      </w:pPr>
      <w:r>
        <w:lastRenderedPageBreak/>
        <w:t>For more information, see</w:t>
      </w:r>
      <w:r w:rsidR="00650B1F">
        <w:t xml:space="preserve"> </w:t>
      </w:r>
      <w:r w:rsidR="00127A1B">
        <w:fldChar w:fldCharType="begin"/>
      </w:r>
      <w:r w:rsidR="00650B1F">
        <w:instrText xml:space="preserve"> REF _Ref341356457 \h </w:instrText>
      </w:r>
      <w:r w:rsidR="00127A1B">
        <w:fldChar w:fldCharType="separate"/>
      </w:r>
      <w:r w:rsidR="00650B1F">
        <w:rPr>
          <w:rFonts w:eastAsia="Times New Roman"/>
        </w:rPr>
        <w:t>Steady-State Identification</w:t>
      </w:r>
      <w:r w:rsidR="00127A1B">
        <w:fldChar w:fldCharType="end"/>
      </w:r>
      <w:r>
        <w:t xml:space="preserve">. </w:t>
      </w:r>
    </w:p>
    <w:p w:rsidR="00024D42" w:rsidRDefault="00024D42" w:rsidP="005E45AF">
      <w:pPr>
        <w:pStyle w:val="ListParagraph"/>
        <w:numPr>
          <w:ilvl w:val="1"/>
          <w:numId w:val="144"/>
        </w:numPr>
        <w:divId w:val="1890921054"/>
      </w:pPr>
      <w:r>
        <w:t xml:space="preserve">Select </w:t>
      </w:r>
      <w:r w:rsidRPr="00D919B2">
        <w:rPr>
          <w:b/>
        </w:rPr>
        <w:t>Transient Identification</w:t>
      </w:r>
      <w:r>
        <w:t xml:space="preserve">. </w:t>
      </w:r>
    </w:p>
    <w:p w:rsidR="00024D42" w:rsidRDefault="00024D42" w:rsidP="008019B1">
      <w:pPr>
        <w:pStyle w:val="doubleindent"/>
        <w:divId w:val="1890921054"/>
      </w:pPr>
      <w:r>
        <w:t>Select the parameters to be fit in the parameter tree view (in most circumstances,</w:t>
      </w:r>
      <w:r w:rsidR="008019B1">
        <w:t xml:space="preserve"> </w:t>
      </w:r>
      <w:r>
        <w:t>all parameters should be selected). Select the data sets to be used for identification</w:t>
      </w:r>
      <w:r w:rsidR="008019B1">
        <w:t xml:space="preserve"> </w:t>
      </w:r>
      <w:r>
        <w:t xml:space="preserve">and validation. Click </w:t>
      </w:r>
      <w:r w:rsidRPr="00D919B2">
        <w:rPr>
          <w:b/>
        </w:rPr>
        <w:t>Identify</w:t>
      </w:r>
      <w:r>
        <w:t>. Evaluate model accuracy. If accuracy is sufficient,</w:t>
      </w:r>
      <w:r w:rsidR="008019B1">
        <w:t xml:space="preserve"> </w:t>
      </w:r>
      <w:r>
        <w:t xml:space="preserve">click </w:t>
      </w:r>
      <w:r w:rsidRPr="00D919B2">
        <w:rPr>
          <w:b/>
        </w:rPr>
        <w:t xml:space="preserve">Copy Parameters to Model </w:t>
      </w:r>
      <w:r>
        <w:t>to write the result of the identification to the model.</w:t>
      </w:r>
    </w:p>
    <w:p w:rsidR="00024D42" w:rsidRDefault="00024D42" w:rsidP="008019B1">
      <w:pPr>
        <w:pStyle w:val="doubleindent"/>
        <w:divId w:val="1890921054"/>
      </w:pPr>
      <w:r>
        <w:t>For more information, see</w:t>
      </w:r>
      <w:r w:rsidR="00650B1F">
        <w:t xml:space="preserve"> </w:t>
      </w:r>
      <w:r w:rsidR="00127A1B">
        <w:fldChar w:fldCharType="begin"/>
      </w:r>
      <w:r w:rsidR="00650B1F">
        <w:instrText xml:space="preserve"> REF _Ref341356446 \h </w:instrText>
      </w:r>
      <w:r w:rsidR="00127A1B">
        <w:fldChar w:fldCharType="separate"/>
      </w:r>
      <w:r w:rsidR="00650B1F">
        <w:rPr>
          <w:rFonts w:eastAsia="Times New Roman"/>
        </w:rPr>
        <w:t>Transient Identification</w:t>
      </w:r>
      <w:r w:rsidR="00127A1B">
        <w:fldChar w:fldCharType="end"/>
      </w:r>
      <w:r>
        <w:t xml:space="preserve">. </w:t>
      </w:r>
    </w:p>
    <w:p w:rsidR="00024D42" w:rsidRDefault="00024D42" w:rsidP="00024D42">
      <w:pPr>
        <w:pStyle w:val="lineparagraph"/>
        <w:divId w:val="1890921054"/>
      </w:pPr>
      <w:r w:rsidRPr="00024D42">
        <w:rPr>
          <w:noProof/>
        </w:rPr>
        <w:drawing>
          <wp:inline distT="0" distB="0" distL="0" distR="0">
            <wp:extent cx="4759959" cy="119999"/>
            <wp:effectExtent l="19050" t="0" r="0" b="0"/>
            <wp:docPr id="14" name="Picture 181"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024D42" w:rsidRDefault="00024D42" w:rsidP="009932B7">
      <w:pPr>
        <w:pStyle w:val="Heading5"/>
        <w:divId w:val="1890921054"/>
      </w:pPr>
      <w:r>
        <w:t>Related Topics</w:t>
      </w:r>
    </w:p>
    <w:p w:rsidR="00024D42" w:rsidRDefault="00127A1B" w:rsidP="009932B7">
      <w:pPr>
        <w:pStyle w:val="relatedtopiclink"/>
        <w:divId w:val="1890921054"/>
      </w:pPr>
      <w:fldSimple w:instr=" REF _Ref341356473 \h  \* MERGEFORMAT ">
        <w:r w:rsidR="000352E0">
          <w:rPr>
            <w:rFonts w:eastAsia="Times New Roman"/>
          </w:rPr>
          <w:t>Signal Assignment</w:t>
        </w:r>
      </w:fldSimple>
    </w:p>
    <w:p w:rsidR="00024D42" w:rsidRDefault="00127A1B" w:rsidP="009932B7">
      <w:pPr>
        <w:pStyle w:val="relatedtopiclink"/>
        <w:divId w:val="1890921054"/>
      </w:pPr>
      <w:fldSimple w:instr=" REF _Ref341356482 \h  \* MERGEFORMAT ">
        <w:r w:rsidR="000352E0">
          <w:rPr>
            <w:rFonts w:eastAsia="Times New Roman"/>
          </w:rPr>
          <w:t>Steady-State Extraction</w:t>
        </w:r>
      </w:fldSimple>
    </w:p>
    <w:p w:rsidR="00024D42" w:rsidRDefault="00127A1B" w:rsidP="009932B7">
      <w:pPr>
        <w:pStyle w:val="relatedtopiclink"/>
        <w:divId w:val="1890921054"/>
      </w:pPr>
      <w:fldSimple w:instr=" REF _Ref341356492 \h  \* MERGEFORMAT ">
        <w:r w:rsidR="000352E0">
          <w:rPr>
            <w:rFonts w:eastAsia="Times New Roman"/>
          </w:rPr>
          <w:t>Validation Data Sets</w:t>
        </w:r>
      </w:fldSimple>
    </w:p>
    <w:p w:rsidR="00024D42" w:rsidRDefault="00127A1B" w:rsidP="009932B7">
      <w:pPr>
        <w:pStyle w:val="relatedtopiclink"/>
        <w:divId w:val="1890921054"/>
      </w:pPr>
      <w:fldSimple w:instr=" REF _Ref341356503 \h  \* MERGEFORMAT ">
        <w:r w:rsidR="000352E0">
          <w:rPr>
            <w:rFonts w:eastAsia="Times New Roman"/>
          </w:rPr>
          <w:t>Transient Identification</w:t>
        </w:r>
      </w:fldSimple>
    </w:p>
    <w:p w:rsidR="00024D42" w:rsidRDefault="00127A1B" w:rsidP="009932B7">
      <w:pPr>
        <w:pStyle w:val="relatedtopiclink"/>
        <w:divId w:val="1890921054"/>
      </w:pPr>
      <w:fldSimple w:instr=" REF _Ref341356510 \h  \* MERGEFORMAT ">
        <w:r w:rsidR="000352E0">
          <w:rPr>
            <w:rFonts w:eastAsia="Times New Roman"/>
          </w:rPr>
          <w:t>Steady-State Identification</w:t>
        </w:r>
      </w:fldSimple>
    </w:p>
    <w:p w:rsidR="000352E0" w:rsidRDefault="00127A1B" w:rsidP="000352E0">
      <w:pPr>
        <w:pStyle w:val="relatedtopiclink"/>
        <w:divId w:val="1890921054"/>
        <w:rPr>
          <w:rFonts w:eastAsia="Times New Roman"/>
        </w:rPr>
      </w:pPr>
      <w:r>
        <w:fldChar w:fldCharType="begin"/>
      </w:r>
      <w:r w:rsidR="004611C1">
        <w:instrText xml:space="preserve"> REF _Ref341356528 \h  \* MERGEFORMAT </w:instrText>
      </w:r>
      <w:r>
        <w:fldChar w:fldCharType="separate"/>
      </w:r>
    </w:p>
    <w:p w:rsidR="00C108EA" w:rsidRDefault="000352E0" w:rsidP="000352E0">
      <w:pPr>
        <w:pStyle w:val="relatedtopiclink"/>
        <w:divId w:val="1890921054"/>
      </w:pPr>
      <w:r>
        <w:rPr>
          <w:rFonts w:eastAsia="Times New Roman"/>
        </w:rPr>
        <w:t>Design of Experiment</w:t>
      </w:r>
      <w:r w:rsidR="00127A1B">
        <w:fldChar w:fldCharType="end"/>
      </w:r>
    </w:p>
    <w:p w:rsidR="002C687F" w:rsidRDefault="002C687F" w:rsidP="002C687F">
      <w:pPr>
        <w:divId w:val="1154181471"/>
        <w:rPr>
          <w:rFonts w:eastAsia="Times New Roman"/>
        </w:rPr>
      </w:pPr>
      <w:bookmarkStart w:id="12" w:name="_Ref341356528"/>
    </w:p>
    <w:p w:rsidR="00CF33DA" w:rsidRDefault="0021729E">
      <w:pPr>
        <w:pStyle w:val="Heading1"/>
        <w:divId w:val="1154181471"/>
        <w:rPr>
          <w:rFonts w:eastAsia="Times New Roman"/>
        </w:rPr>
      </w:pPr>
      <w:bookmarkStart w:id="13" w:name="_Toc356574997"/>
      <w:r>
        <w:rPr>
          <w:rFonts w:eastAsia="Times New Roman"/>
        </w:rPr>
        <w:t>Design of Experiment</w:t>
      </w:r>
      <w:bookmarkEnd w:id="12"/>
      <w:bookmarkEnd w:id="13"/>
    </w:p>
    <w:p w:rsidR="0021729E" w:rsidRDefault="0021729E" w:rsidP="0021729E">
      <w:pPr>
        <w:divId w:val="1154181471"/>
      </w:pPr>
      <w:r>
        <w:t xml:space="preserve">Design of Experiment (DOE) specifies a test sequence of actuator combinations at various engine speeds and loads that are then executed on the engine in the test cell. </w:t>
      </w:r>
    </w:p>
    <w:p w:rsidR="0021729E" w:rsidRDefault="0021729E" w:rsidP="0021729E">
      <w:pPr>
        <w:divId w:val="1154181471"/>
      </w:pPr>
      <w:r>
        <w:t>The resulting measurement data is used for the identification of the engine model.</w:t>
      </w:r>
    </w:p>
    <w:p w:rsidR="0021729E" w:rsidRDefault="0021729E" w:rsidP="0021729E">
      <w:pPr>
        <w:divId w:val="1154181471"/>
      </w:pPr>
      <w:r>
        <w:t xml:space="preserve">The intention </w:t>
      </w:r>
      <w:r w:rsidR="00633278">
        <w:t xml:space="preserve">of the DOE </w:t>
      </w:r>
      <w:r>
        <w:t xml:space="preserve">is to cover as much of the feasible engine operating range as possible without running into unstable conditions (for example, turbo </w:t>
      </w:r>
      <w:proofErr w:type="spellStart"/>
      <w:r>
        <w:t>overspeeding</w:t>
      </w:r>
      <w:proofErr w:type="spellEnd"/>
      <w:r>
        <w:t xml:space="preserve">, </w:t>
      </w:r>
      <w:proofErr w:type="spellStart"/>
      <w:r>
        <w:t>overboost</w:t>
      </w:r>
      <w:proofErr w:type="spellEnd"/>
      <w:r>
        <w:t>, excessive turbine inlet temperature, excessive intake manifold temperature, ECU power reduction, misfires, excessive smoke).</w:t>
      </w:r>
    </w:p>
    <w:p w:rsidR="0021729E" w:rsidRDefault="0021729E" w:rsidP="0021729E">
      <w:pPr>
        <w:divId w:val="1154181471"/>
      </w:pPr>
      <w:r>
        <w:t>The DOE is divided into a transient part and a steady-state part.</w:t>
      </w:r>
    </w:p>
    <w:p w:rsidR="0021729E" w:rsidRDefault="0021729E" w:rsidP="0021729E">
      <w:pPr>
        <w:divId w:val="1154181471"/>
      </w:pPr>
      <w:r>
        <w:t> </w:t>
      </w:r>
    </w:p>
    <w:p w:rsidR="0021729E" w:rsidRDefault="0021729E" w:rsidP="0021729E">
      <w:pPr>
        <w:jc w:val="center"/>
        <w:divId w:val="1154181471"/>
      </w:pPr>
      <w:r>
        <w:rPr>
          <w:noProof/>
        </w:rPr>
        <w:lastRenderedPageBreak/>
        <w:drawing>
          <wp:inline distT="0" distB="0" distL="0" distR="0">
            <wp:extent cx="4759959" cy="2106299"/>
            <wp:effectExtent l="19050" t="0" r="2541" b="0"/>
            <wp:docPr id="15" name="Picture 221" descr="C:\Work\HIP Projects\H_ACT HIP\Help Project - Sept 23 Version\H-ACT Design Suite R100.0\!SSL!\Printed_Documentation\!doc_tmp_folder_0\DOE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4759959" cy="2106299"/>
                    </a:xfrm>
                    <a:prstGeom prst="rect">
                      <a:avLst/>
                    </a:prstGeom>
                  </pic:spPr>
                </pic:pic>
              </a:graphicData>
            </a:graphic>
          </wp:inline>
        </w:drawing>
      </w:r>
    </w:p>
    <w:p w:rsidR="0021729E" w:rsidRDefault="0021729E" w:rsidP="0021729E">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16" name="Picture 22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21729E" w:rsidRDefault="0021729E" w:rsidP="0021729E">
      <w:pPr>
        <w:pStyle w:val="Heading6"/>
        <w:divId w:val="1154181471"/>
        <w:rPr>
          <w:rFonts w:eastAsia="Times New Roman"/>
        </w:rPr>
      </w:pPr>
      <w:r>
        <w:rPr>
          <w:rFonts w:eastAsia="Times New Roman"/>
        </w:rPr>
        <w:t>Related Topics</w:t>
      </w:r>
    </w:p>
    <w:p w:rsidR="0021729E" w:rsidRDefault="00127A1B" w:rsidP="0021729E">
      <w:pPr>
        <w:pStyle w:val="relatedtopiclink"/>
        <w:divId w:val="1154181471"/>
      </w:pPr>
      <w:hyperlink w:anchor="settings_htm" w:history="1">
        <w:r w:rsidR="0021729E">
          <w:rPr>
            <w:rStyle w:val="Hyperlink"/>
          </w:rPr>
          <w:t>Settings</w:t>
        </w:r>
      </w:hyperlink>
    </w:p>
    <w:p w:rsidR="0021729E" w:rsidRDefault="00127A1B" w:rsidP="0021729E">
      <w:pPr>
        <w:pStyle w:val="relatedtopiclink"/>
        <w:divId w:val="1154181471"/>
      </w:pPr>
      <w:hyperlink w:anchor="transient_steps_htm" w:history="1">
        <w:r w:rsidR="0021729E">
          <w:rPr>
            <w:rStyle w:val="Hyperlink"/>
          </w:rPr>
          <w:t>Transient Steps</w:t>
        </w:r>
      </w:hyperlink>
    </w:p>
    <w:p w:rsidR="0021729E" w:rsidRDefault="00127A1B" w:rsidP="0021729E">
      <w:pPr>
        <w:pStyle w:val="relatedtopiclink"/>
        <w:divId w:val="1154181471"/>
      </w:pPr>
      <w:hyperlink w:anchor="mode_sweeps_htm" w:history="1">
        <w:r w:rsidR="0021729E">
          <w:rPr>
            <w:rStyle w:val="Hyperlink"/>
          </w:rPr>
          <w:t>Mode Sweeps</w:t>
        </w:r>
      </w:hyperlink>
    </w:p>
    <w:p w:rsidR="0021729E" w:rsidRDefault="00127A1B" w:rsidP="0021729E">
      <w:pPr>
        <w:pStyle w:val="relatedtopiclink"/>
        <w:divId w:val="1154181471"/>
      </w:pPr>
      <w:hyperlink w:anchor="fuel_speed_sweeps_htm" w:history="1">
        <w:r w:rsidR="0021729E">
          <w:rPr>
            <w:rStyle w:val="Hyperlink"/>
          </w:rPr>
          <w:t>Fuel and Speed Sweeps</w:t>
        </w:r>
      </w:hyperlink>
    </w:p>
    <w:p w:rsidR="0021729E" w:rsidRDefault="00127A1B" w:rsidP="0021729E">
      <w:pPr>
        <w:pStyle w:val="relatedtopiclink"/>
        <w:divId w:val="1154181471"/>
      </w:pPr>
      <w:hyperlink w:anchor="export_htm" w:history="1">
        <w:r w:rsidR="0021729E">
          <w:rPr>
            <w:rStyle w:val="Hyperlink"/>
          </w:rPr>
          <w:t>Export</w:t>
        </w:r>
      </w:hyperlink>
    </w:p>
    <w:p w:rsidR="0021729E" w:rsidRDefault="0021729E" w:rsidP="0021729E">
      <w:pPr>
        <w:jc w:val="right"/>
        <w:divId w:val="1154181471"/>
      </w:pPr>
      <w:bookmarkStart w:id="14" w:name="settings_htm"/>
      <w:bookmarkEnd w:id="14"/>
      <w:r>
        <w:t> </w:t>
      </w:r>
    </w:p>
    <w:p w:rsidR="0021729E" w:rsidRDefault="0021729E" w:rsidP="0021729E">
      <w:pPr>
        <w:pStyle w:val="Heading2"/>
        <w:divId w:val="1154181471"/>
        <w:rPr>
          <w:rFonts w:eastAsia="Times New Roman"/>
        </w:rPr>
      </w:pPr>
      <w:bookmarkStart w:id="15" w:name="_Toc356574998"/>
      <w:r>
        <w:rPr>
          <w:rFonts w:eastAsia="Times New Roman"/>
        </w:rPr>
        <w:t>Settings</w:t>
      </w:r>
      <w:bookmarkEnd w:id="15"/>
    </w:p>
    <w:p w:rsidR="0021729E" w:rsidRDefault="0021729E" w:rsidP="0021729E">
      <w:pPr>
        <w:divId w:val="1154181471"/>
      </w:pPr>
      <w:r>
        <w:t>Specifying settings defines general specifications used throughout the DOE, such as the engine operating range and the importance of actuators in the control strategy.</w:t>
      </w:r>
    </w:p>
    <w:p w:rsidR="0021729E" w:rsidRDefault="0021729E" w:rsidP="0021729E">
      <w:pPr>
        <w:pStyle w:val="Heading5"/>
        <w:divId w:val="1154181471"/>
        <w:rPr>
          <w:rFonts w:eastAsia="Times New Roman"/>
        </w:rPr>
      </w:pPr>
      <w:r>
        <w:rPr>
          <w:rFonts w:eastAsia="Times New Roman"/>
        </w:rPr>
        <w:t>To specify the settings:</w:t>
      </w:r>
    </w:p>
    <w:p w:rsidR="0021729E" w:rsidRDefault="0021729E" w:rsidP="005E45AF">
      <w:pPr>
        <w:numPr>
          <w:ilvl w:val="0"/>
          <w:numId w:val="36"/>
        </w:numPr>
        <w:tabs>
          <w:tab w:val="left" w:pos="720"/>
        </w:tabs>
        <w:divId w:val="1154181471"/>
      </w:pPr>
      <w:r>
        <w:t xml:space="preserve">Enter the </w:t>
      </w:r>
      <w:proofErr w:type="spellStart"/>
      <w:r>
        <w:t>lugline</w:t>
      </w:r>
      <w:proofErr w:type="spellEnd"/>
      <w:r>
        <w:t xml:space="preserve"> data of the engine.</w:t>
      </w:r>
    </w:p>
    <w:p w:rsidR="0021729E" w:rsidRDefault="0021729E" w:rsidP="0021729E">
      <w:pPr>
        <w:jc w:val="center"/>
        <w:divId w:val="1154181471"/>
      </w:pPr>
      <w:r>
        <w:rPr>
          <w:noProof/>
        </w:rPr>
        <w:lastRenderedPageBreak/>
        <w:drawing>
          <wp:inline distT="0" distB="0" distL="0" distR="0">
            <wp:extent cx="2418079" cy="2741759"/>
            <wp:effectExtent l="19050" t="0" r="1271" b="0"/>
            <wp:docPr id="17" name="Picture 223" descr="C:\Work\HIP Projects\H_ACT HIP\Help Project - Sept 23 Version\H-ACT Design Suite R100.0\!SSL!\Printed_Documentation\!doc_tmp_folder_0\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418079" cy="2741759"/>
                    </a:xfrm>
                    <a:prstGeom prst="rect">
                      <a:avLst/>
                    </a:prstGeom>
                  </pic:spPr>
                </pic:pic>
              </a:graphicData>
            </a:graphic>
          </wp:inline>
        </w:drawing>
      </w:r>
    </w:p>
    <w:p w:rsidR="0021729E" w:rsidRDefault="0021729E" w:rsidP="005E45AF">
      <w:pPr>
        <w:numPr>
          <w:ilvl w:val="0"/>
          <w:numId w:val="37"/>
        </w:numPr>
        <w:tabs>
          <w:tab w:val="left" w:pos="720"/>
        </w:tabs>
        <w:divId w:val="1154181471"/>
      </w:pPr>
      <w:r>
        <w:t>Select primary and secondary actuators. Specify which actuators only have on/off actuation (open/closed position).</w:t>
      </w:r>
    </w:p>
    <w:p w:rsidR="0021729E" w:rsidRDefault="00F85E15" w:rsidP="0021729E">
      <w:pPr>
        <w:pStyle w:val="indent"/>
        <w:divId w:val="1154181471"/>
      </w:pPr>
      <w:r>
        <w:t xml:space="preserve">To avoid excessive measurement time, </w:t>
      </w:r>
      <w:r w:rsidR="00E25C3A">
        <w:t>do not select</w:t>
      </w:r>
      <w:r>
        <w:t xml:space="preserve"> those</w:t>
      </w:r>
      <w:r w:rsidR="0021729E">
        <w:t xml:space="preserve"> actuators</w:t>
      </w:r>
      <w:r>
        <w:t xml:space="preserve"> </w:t>
      </w:r>
      <w:r w:rsidR="00E25C3A">
        <w:t>that</w:t>
      </w:r>
      <w:r>
        <w:t xml:space="preserve"> are</w:t>
      </w:r>
      <w:r w:rsidR="00EA0FF5">
        <w:t xml:space="preserve"> not used</w:t>
      </w:r>
      <w:r w:rsidR="0021729E">
        <w:t xml:space="preserve"> in the control strategy.</w:t>
      </w:r>
    </w:p>
    <w:p w:rsidR="0021729E" w:rsidRDefault="0021729E" w:rsidP="0021729E">
      <w:pPr>
        <w:jc w:val="center"/>
        <w:divId w:val="1154181471"/>
      </w:pPr>
      <w:r>
        <w:rPr>
          <w:noProof/>
        </w:rPr>
        <w:drawing>
          <wp:inline distT="0" distB="0" distL="0" distR="0">
            <wp:extent cx="2829560" cy="771698"/>
            <wp:effectExtent l="19050" t="0" r="8890" b="0"/>
            <wp:docPr id="18" name="Picture 224" descr="C:\Work\HIP Projects\H_ACT HIP\Help Project - Sept 23 Version\H-ACT Design Suite R100.0\!SSL!\Printed_Documentation\!doc_tmp_folder_0\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829560" cy="771698"/>
                    </a:xfrm>
                    <a:prstGeom prst="rect">
                      <a:avLst/>
                    </a:prstGeom>
                  </pic:spPr>
                </pic:pic>
              </a:graphicData>
            </a:graphic>
          </wp:inline>
        </w:drawing>
      </w:r>
    </w:p>
    <w:p w:rsidR="0021729E" w:rsidRDefault="0021729E" w:rsidP="0021729E">
      <w:pPr>
        <w:pStyle w:val="indent"/>
        <w:divId w:val="1154181471"/>
      </w:pPr>
      <w:r>
        <w:t xml:space="preserve">Primary actuators are those that carry out most of the control action of the intended control strategy. Common settings are two primary actuators. Selecting more primary actuators impacts the number of combinations in </w:t>
      </w:r>
      <w:r w:rsidR="00633278">
        <w:t xml:space="preserve">the </w:t>
      </w:r>
      <w:r>
        <w:t xml:space="preserve">actuator positions and </w:t>
      </w:r>
      <w:r w:rsidR="00633278">
        <w:t xml:space="preserve">the </w:t>
      </w:r>
      <w:r>
        <w:t>duration of the DOE.</w:t>
      </w:r>
    </w:p>
    <w:p w:rsidR="0021729E" w:rsidRDefault="0021729E" w:rsidP="0021729E">
      <w:pPr>
        <w:pStyle w:val="indent"/>
        <w:divId w:val="1154181471"/>
      </w:pPr>
      <w:r>
        <w:t>Secondary actuators are only used under certain conditions, for instance, when a primary actuator alone cannot achieve the control objectives (for example,</w:t>
      </w:r>
      <w:r w:rsidR="00F85E15">
        <w:t xml:space="preserve"> an</w:t>
      </w:r>
      <w:r>
        <w:t xml:space="preserve"> intake air throttle may be used if</w:t>
      </w:r>
      <w:r w:rsidR="00F85E15">
        <w:t xml:space="preserve"> the</w:t>
      </w:r>
      <w:r>
        <w:t xml:space="preserve"> EGR valve alone cannot generate enough EGR flow).</w:t>
      </w:r>
    </w:p>
    <w:p w:rsidR="0021729E" w:rsidRDefault="0021729E" w:rsidP="0021729E">
      <w:pPr>
        <w:pStyle w:val="indent"/>
        <w:divId w:val="1154181471"/>
      </w:pPr>
      <w:r>
        <w:t>This categorization will define the number of actuator positions for each actuator.</w:t>
      </w:r>
    </w:p>
    <w:p w:rsidR="0021729E" w:rsidRDefault="0021729E" w:rsidP="005E45AF">
      <w:pPr>
        <w:numPr>
          <w:ilvl w:val="0"/>
          <w:numId w:val="38"/>
        </w:numPr>
        <w:tabs>
          <w:tab w:val="left" w:pos="720"/>
        </w:tabs>
        <w:divId w:val="1154181471"/>
      </w:pPr>
      <w:r>
        <w:t xml:space="preserve">Click </w:t>
      </w:r>
      <w:r>
        <w:rPr>
          <w:noProof/>
        </w:rPr>
        <w:drawing>
          <wp:inline distT="0" distB="0" distL="0" distR="0">
            <wp:extent cx="904239" cy="256994"/>
            <wp:effectExtent l="19050" t="0" r="0" b="0"/>
            <wp:docPr id="19" name="Picture 225" descr="C:\Work\HIP Projects\H_ACT HIP\Help Project - Sept 23 Version\H-ACT Design Suite R100.0\!SSL!\Printed_Documentation\!doc_tmp_folder_0\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904239" cy="256994"/>
                    </a:xfrm>
                    <a:prstGeom prst="rect">
                      <a:avLst/>
                    </a:prstGeom>
                  </pic:spPr>
                </pic:pic>
              </a:graphicData>
            </a:graphic>
          </wp:inline>
        </w:drawing>
      </w:r>
      <w:r>
        <w:t xml:space="preserve"> to update the table containing the number of grid points and actuator positions used for the Mode Sweeps. </w:t>
      </w:r>
    </w:p>
    <w:p w:rsidR="0021729E" w:rsidRDefault="0021729E" w:rsidP="0021729E">
      <w:pPr>
        <w:pStyle w:val="indent"/>
        <w:divId w:val="1154181471"/>
      </w:pPr>
      <w:r>
        <w:t>In this table, each row represents a sweep, that is, a combination of actuator positions</w:t>
      </w:r>
      <w:r w:rsidR="00C36931">
        <w:t>. T</w:t>
      </w:r>
      <w:r>
        <w:t xml:space="preserve">he value </w:t>
      </w:r>
      <w:r w:rsidR="00C36931">
        <w:t xml:space="preserve">in each row </w:t>
      </w:r>
      <w:r>
        <w:t>denotes the number of positions</w:t>
      </w:r>
      <w:r w:rsidR="00C36931">
        <w:t xml:space="preserve"> of the corresponding actuator</w:t>
      </w:r>
      <w:r>
        <w:t xml:space="preserve"> for a specific sweep. Every position of a single actuator is combined with all the positions of the other actuators. The total number of position combinations for a single sweep is then given by multiplying all values in one row.</w:t>
      </w:r>
    </w:p>
    <w:p w:rsidR="0021729E" w:rsidRDefault="0021729E" w:rsidP="005E45AF">
      <w:pPr>
        <w:numPr>
          <w:ilvl w:val="0"/>
          <w:numId w:val="39"/>
        </w:numPr>
        <w:tabs>
          <w:tab w:val="left" w:pos="720"/>
        </w:tabs>
        <w:divId w:val="1154181471"/>
      </w:pPr>
      <w:r>
        <w:t xml:space="preserve">(Optional) </w:t>
      </w:r>
      <w:r w:rsidR="00477952">
        <w:t>Manually edit</w:t>
      </w:r>
      <w:r>
        <w:t xml:space="preserve"> the number of grid points (that is, actuator positions) in the </w:t>
      </w:r>
      <w:r>
        <w:rPr>
          <w:b/>
          <w:bCs/>
        </w:rPr>
        <w:t>Mode Sweeps</w:t>
      </w:r>
      <w:r>
        <w:t xml:space="preserve"> table if desired.</w:t>
      </w:r>
    </w:p>
    <w:p w:rsidR="0021729E" w:rsidRDefault="0021729E" w:rsidP="0021729E">
      <w:pPr>
        <w:pStyle w:val="indent"/>
        <w:divId w:val="1154181471"/>
      </w:pPr>
      <w:r>
        <w:t xml:space="preserve">The number of grid points should be within a reasonable range (less than or equal to 8) to not increase </w:t>
      </w:r>
      <w:r w:rsidR="00633278">
        <w:t xml:space="preserve">the </w:t>
      </w:r>
      <w:r>
        <w:t>overall measurement time significantly.</w:t>
      </w:r>
    </w:p>
    <w:p w:rsidR="0021729E" w:rsidRDefault="0021729E" w:rsidP="0021729E">
      <w:pPr>
        <w:pStyle w:val="lineparagraph"/>
        <w:divId w:val="1154181471"/>
        <w:rPr>
          <w:color w:val="0000FF"/>
          <w:sz w:val="20"/>
          <w:szCs w:val="20"/>
        </w:rPr>
      </w:pPr>
      <w:r>
        <w:rPr>
          <w:noProof/>
          <w:color w:val="0000FF"/>
          <w:sz w:val="20"/>
          <w:szCs w:val="20"/>
        </w:rPr>
        <w:lastRenderedPageBreak/>
        <w:drawing>
          <wp:inline distT="0" distB="0" distL="0" distR="0">
            <wp:extent cx="4759959" cy="119999"/>
            <wp:effectExtent l="19050" t="0" r="0" b="0"/>
            <wp:docPr id="20" name="Picture 226"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21729E" w:rsidRDefault="0021729E" w:rsidP="0021729E">
      <w:pPr>
        <w:pStyle w:val="Heading5"/>
        <w:divId w:val="1154181471"/>
        <w:rPr>
          <w:rFonts w:eastAsia="Times New Roman"/>
        </w:rPr>
      </w:pPr>
      <w:r>
        <w:rPr>
          <w:rFonts w:eastAsia="Times New Roman"/>
        </w:rPr>
        <w:t>Related Topic</w:t>
      </w:r>
    </w:p>
    <w:p w:rsidR="0021729E" w:rsidRDefault="00127A1B" w:rsidP="0021729E">
      <w:pPr>
        <w:pStyle w:val="relatedtopiclink"/>
        <w:divId w:val="1154181471"/>
      </w:pPr>
      <w:hyperlink w:anchor="transient_steps_htm" w:history="1">
        <w:r w:rsidR="0021729E">
          <w:rPr>
            <w:rStyle w:val="Hyperlink"/>
          </w:rPr>
          <w:t>Transient Steps</w:t>
        </w:r>
      </w:hyperlink>
    </w:p>
    <w:p w:rsidR="0021729E" w:rsidRDefault="0021729E" w:rsidP="0021729E">
      <w:pPr>
        <w:jc w:val="right"/>
        <w:divId w:val="1154181471"/>
      </w:pPr>
      <w:bookmarkStart w:id="16" w:name="transient_steps_htm"/>
      <w:bookmarkEnd w:id="16"/>
      <w:r>
        <w:t> </w:t>
      </w:r>
    </w:p>
    <w:p w:rsidR="0021729E" w:rsidRDefault="0021729E" w:rsidP="0021729E">
      <w:pPr>
        <w:pStyle w:val="Heading2"/>
        <w:divId w:val="1154181471"/>
        <w:rPr>
          <w:rFonts w:eastAsia="Times New Roman"/>
        </w:rPr>
      </w:pPr>
      <w:bookmarkStart w:id="17" w:name="_Toc356574999"/>
      <w:r>
        <w:rPr>
          <w:rFonts w:eastAsia="Times New Roman"/>
        </w:rPr>
        <w:t>Transient Steps</w:t>
      </w:r>
      <w:bookmarkEnd w:id="17"/>
    </w:p>
    <w:p w:rsidR="0021729E" w:rsidRDefault="00477952" w:rsidP="0021729E">
      <w:pPr>
        <w:divId w:val="1154181471"/>
      </w:pPr>
      <w:r>
        <w:t>T</w:t>
      </w:r>
      <w:r w:rsidR="0021729E">
        <w:t xml:space="preserve">ransient </w:t>
      </w:r>
      <w:r>
        <w:t>S</w:t>
      </w:r>
      <w:r w:rsidR="0021729E">
        <w:t>teps specify steps in actuators and fuel used to generate continuously recorded transient data necessary for the transient identification of the engine model.</w:t>
      </w:r>
    </w:p>
    <w:p w:rsidR="0021729E" w:rsidRDefault="0021729E" w:rsidP="0021729E">
      <w:pPr>
        <w:pStyle w:val="Heading5"/>
        <w:divId w:val="1154181471"/>
        <w:rPr>
          <w:rFonts w:eastAsia="Times New Roman"/>
        </w:rPr>
      </w:pPr>
      <w:r>
        <w:rPr>
          <w:rFonts w:eastAsia="Times New Roman"/>
        </w:rPr>
        <w:t>To specify the Transient Steps:</w:t>
      </w:r>
    </w:p>
    <w:p w:rsidR="0021729E" w:rsidRDefault="0021729E" w:rsidP="005E45AF">
      <w:pPr>
        <w:numPr>
          <w:ilvl w:val="0"/>
          <w:numId w:val="40"/>
        </w:numPr>
        <w:tabs>
          <w:tab w:val="left" w:pos="720"/>
        </w:tabs>
        <w:divId w:val="1154181471"/>
      </w:pPr>
      <w:r>
        <w:t xml:space="preserve">Specify the </w:t>
      </w:r>
      <w:r>
        <w:rPr>
          <w:b/>
          <w:bCs/>
        </w:rPr>
        <w:t>Settling Time</w:t>
      </w:r>
      <w:r>
        <w:t>.</w:t>
      </w:r>
    </w:p>
    <w:p w:rsidR="0021729E" w:rsidRDefault="0021729E" w:rsidP="0021729E">
      <w:pPr>
        <w:jc w:val="center"/>
        <w:divId w:val="1154181471"/>
      </w:pPr>
      <w:r>
        <w:rPr>
          <w:noProof/>
        </w:rPr>
        <w:drawing>
          <wp:inline distT="0" distB="0" distL="0" distR="0">
            <wp:extent cx="1056639" cy="475964"/>
            <wp:effectExtent l="19050" t="0" r="0" b="0"/>
            <wp:docPr id="21" name="Picture 227" descr="C:\Work\HIP Projects\H_ACT HIP\Help Project - Sept 23 Version\H-ACT Design Suite R100.0\!SSL!\Printed_Documentation\!doc_tmp_folder_0\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056639" cy="475964"/>
                    </a:xfrm>
                    <a:prstGeom prst="rect">
                      <a:avLst/>
                    </a:prstGeom>
                  </pic:spPr>
                </pic:pic>
              </a:graphicData>
            </a:graphic>
          </wp:inline>
        </w:drawing>
      </w:r>
    </w:p>
    <w:p w:rsidR="0021729E" w:rsidRDefault="0021729E" w:rsidP="0021729E">
      <w:pPr>
        <w:pStyle w:val="indent"/>
        <w:divId w:val="1154181471"/>
      </w:pPr>
      <w:r>
        <w:t>This is the time required for the engine to settle out and reach steady-state after an actuator or fuel step. The value depends on the engine application and should be chosen to be sufficiently long. Usual values are 120</w:t>
      </w:r>
      <w:r w:rsidR="006E1BA1">
        <w:t xml:space="preserve"> </w:t>
      </w:r>
      <w:r>
        <w:t>s</w:t>
      </w:r>
      <w:r w:rsidR="006E1BA1">
        <w:t>econds</w:t>
      </w:r>
      <w:r>
        <w:t xml:space="preserve"> and larger.</w:t>
      </w:r>
    </w:p>
    <w:p w:rsidR="0021729E" w:rsidRDefault="0021729E" w:rsidP="0021729E">
      <w:pPr>
        <w:pStyle w:val="indent"/>
        <w:divId w:val="1154181471"/>
      </w:pPr>
      <w:r>
        <w:t>The settling time is used to compute the overall duration of the Transient Steps DOE sequence.</w:t>
      </w:r>
    </w:p>
    <w:p w:rsidR="0021729E" w:rsidRDefault="0021729E" w:rsidP="0021729E">
      <w:pPr>
        <w:pStyle w:val="indent"/>
        <w:divId w:val="1154181471"/>
      </w:pPr>
      <w:r>
        <w:t>The settling time is specified separately for each part of the DOE in order to adjust it to specific needs (for example, step sequences involving fuel steps might require longer settling times).</w:t>
      </w:r>
    </w:p>
    <w:p w:rsidR="0021729E" w:rsidRDefault="0021729E" w:rsidP="005E45AF">
      <w:pPr>
        <w:numPr>
          <w:ilvl w:val="0"/>
          <w:numId w:val="41"/>
        </w:numPr>
        <w:tabs>
          <w:tab w:val="left" w:pos="720"/>
        </w:tabs>
        <w:divId w:val="1154181471"/>
      </w:pPr>
      <w:r>
        <w:t>Define operating points (OP), that is, the fuel and speed points at which to perform transient steps. There are three options:</w:t>
      </w:r>
    </w:p>
    <w:p w:rsidR="0021729E" w:rsidRDefault="0021729E" w:rsidP="0021729E">
      <w:pPr>
        <w:divId w:val="1154181471"/>
      </w:pPr>
      <w:r>
        <w:t>a.</w:t>
      </w:r>
      <w:r>
        <w:rPr>
          <w:sz w:val="12"/>
          <w:szCs w:val="12"/>
        </w:rPr>
        <w:t>      </w:t>
      </w:r>
      <w:r>
        <w:t xml:space="preserve">Automatically generate default OPs – Click </w:t>
      </w:r>
      <w:r>
        <w:rPr>
          <w:b/>
          <w:bCs/>
        </w:rPr>
        <w:t>Generate Default OPs</w:t>
      </w:r>
    </w:p>
    <w:p w:rsidR="0021729E" w:rsidRDefault="0021729E" w:rsidP="0021729E">
      <w:pPr>
        <w:divId w:val="1154181471"/>
      </w:pPr>
      <w:r>
        <w:t>b.</w:t>
      </w:r>
      <w:r>
        <w:rPr>
          <w:sz w:val="12"/>
          <w:szCs w:val="12"/>
        </w:rPr>
        <w:t>      </w:t>
      </w:r>
      <w:r>
        <w:t xml:space="preserve">Copy OPs from the Mode Sweeps part of the DOE – Click </w:t>
      </w:r>
      <w:r>
        <w:rPr>
          <w:b/>
          <w:bCs/>
        </w:rPr>
        <w:t>Copy from Mode Sweeps</w:t>
      </w:r>
      <w:r>
        <w:t>. This option copies both the OP's and the actuator's definitions and should only be used if the Mode Sweeps have already been defined.</w:t>
      </w:r>
    </w:p>
    <w:p w:rsidR="0021729E" w:rsidRDefault="0021729E" w:rsidP="0021729E">
      <w:pPr>
        <w:divId w:val="1154181471"/>
      </w:pPr>
      <w:r>
        <w:t>c.</w:t>
      </w:r>
      <w:r>
        <w:rPr>
          <w:sz w:val="12"/>
          <w:szCs w:val="12"/>
        </w:rPr>
        <w:t>      </w:t>
      </w:r>
      <w:r>
        <w:t>Manual definition - Enter the OP name in the operating points table and define engine speed and fuel values.</w:t>
      </w:r>
    </w:p>
    <w:p w:rsidR="0021729E" w:rsidRDefault="0021729E" w:rsidP="0021729E">
      <w:pPr>
        <w:ind w:left="400"/>
        <w:jc w:val="center"/>
        <w:divId w:val="1154181471"/>
      </w:pPr>
      <w:r>
        <w:rPr>
          <w:noProof/>
        </w:rPr>
        <w:drawing>
          <wp:inline distT="0" distB="0" distL="0" distR="0">
            <wp:extent cx="1869439" cy="515050"/>
            <wp:effectExtent l="19050" t="0" r="0" b="0"/>
            <wp:docPr id="22" name="Picture 228" descr="C:\Work\HIP Projects\H_ACT HIP\Help Project - Sept 23 Version\H-ACT Design Suite R100.0\!SSL!\Printed_Documentation\!doc_tmp_folder_0\FigAdded1_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1869439" cy="515050"/>
                    </a:xfrm>
                    <a:prstGeom prst="rect">
                      <a:avLst/>
                    </a:prstGeom>
                  </pic:spPr>
                </pic:pic>
              </a:graphicData>
            </a:graphic>
          </wp:inline>
        </w:drawing>
      </w:r>
    </w:p>
    <w:p w:rsidR="0021729E" w:rsidRDefault="0021729E" w:rsidP="0021729E">
      <w:pPr>
        <w:pStyle w:val="indent"/>
        <w:divId w:val="1154181471"/>
      </w:pPr>
      <w:r>
        <w:t>The second value for the injection quantity is used to define steps in fuel. Choose this value so that all actuators can remain at nominal positions during the step.</w:t>
      </w:r>
    </w:p>
    <w:p w:rsidR="0021729E" w:rsidRDefault="0021729E" w:rsidP="0021729E">
      <w:pPr>
        <w:jc w:val="center"/>
        <w:divId w:val="1154181471"/>
      </w:pPr>
      <w:r>
        <w:rPr>
          <w:noProof/>
        </w:rPr>
        <w:drawing>
          <wp:inline distT="0" distB="0" distL="0" distR="0">
            <wp:extent cx="2865120" cy="514008"/>
            <wp:effectExtent l="19050" t="0" r="0" b="0"/>
            <wp:docPr id="23" name="Picture 229" descr="C:\Work\HIP Projects\H_ACT HIP\Help Project - Sept 23 Version\H-ACT Design Suite R100.0\!SSL!\Printed_Documentation\!doc_tmp_folder_0\Fi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865120" cy="514008"/>
                    </a:xfrm>
                    <a:prstGeom prst="rect">
                      <a:avLst/>
                    </a:prstGeom>
                  </pic:spPr>
                </pic:pic>
              </a:graphicData>
            </a:graphic>
          </wp:inline>
        </w:drawing>
      </w:r>
    </w:p>
    <w:p w:rsidR="0021729E" w:rsidRDefault="0021729E" w:rsidP="005E45AF">
      <w:pPr>
        <w:numPr>
          <w:ilvl w:val="1"/>
          <w:numId w:val="42"/>
        </w:numPr>
        <w:tabs>
          <w:tab w:val="left" w:pos="1440"/>
        </w:tabs>
        <w:divId w:val="1154181471"/>
      </w:pPr>
      <w:r>
        <w:t>Define the maximum, minimum and nominal position of the actuators.</w:t>
      </w:r>
    </w:p>
    <w:p w:rsidR="0021729E" w:rsidRDefault="0021729E" w:rsidP="0021729E">
      <w:pPr>
        <w:ind w:left="1120"/>
        <w:jc w:val="center"/>
        <w:divId w:val="1154181471"/>
      </w:pPr>
      <w:r>
        <w:rPr>
          <w:noProof/>
        </w:rPr>
        <w:lastRenderedPageBreak/>
        <w:drawing>
          <wp:inline distT="0" distB="0" distL="0" distR="0">
            <wp:extent cx="3439159" cy="952676"/>
            <wp:effectExtent l="19050" t="0" r="8891" b="0"/>
            <wp:docPr id="24" name="Picture 230" descr="C:\Work\HIP Projects\H_ACT HIP\Help Project - Sept 23 Version\H-ACT Design Suite R100.0\!SSL!\Printed_Documentation\!doc_tmp_folder_0\FigAdded2_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3439159" cy="952676"/>
                    </a:xfrm>
                    <a:prstGeom prst="rect">
                      <a:avLst/>
                    </a:prstGeom>
                  </pic:spPr>
                </pic:pic>
              </a:graphicData>
            </a:graphic>
          </wp:inline>
        </w:drawing>
      </w:r>
    </w:p>
    <w:p w:rsidR="0021729E" w:rsidRDefault="0021729E" w:rsidP="0021729E">
      <w:pPr>
        <w:pStyle w:val="indent"/>
        <w:ind w:left="1320"/>
        <w:divId w:val="1154181471"/>
      </w:pPr>
      <w:r>
        <w:t xml:space="preserve">Actuators not selected as primary or secondary actuators in the </w:t>
      </w:r>
      <w:r>
        <w:rPr>
          <w:b/>
          <w:bCs/>
        </w:rPr>
        <w:t>Settings</w:t>
      </w:r>
      <w:r>
        <w:t xml:space="preserve"> only require nominal positions to be specified.</w:t>
      </w:r>
    </w:p>
    <w:p w:rsidR="0021729E" w:rsidRDefault="0021729E" w:rsidP="005E45AF">
      <w:pPr>
        <w:numPr>
          <w:ilvl w:val="1"/>
          <w:numId w:val="43"/>
        </w:numPr>
        <w:tabs>
          <w:tab w:val="left" w:pos="1440"/>
        </w:tabs>
        <w:divId w:val="1154181471"/>
      </w:pPr>
      <w:r>
        <w:t xml:space="preserve">Click </w:t>
      </w:r>
      <w:r>
        <w:rPr>
          <w:b/>
          <w:bCs/>
        </w:rPr>
        <w:t>Generate Test Signals</w:t>
      </w:r>
      <w:r>
        <w:t xml:space="preserve"> to generate the Transient Steps sequence.</w:t>
      </w:r>
    </w:p>
    <w:p w:rsidR="0021729E" w:rsidRDefault="0021729E" w:rsidP="0021729E">
      <w:pPr>
        <w:pStyle w:val="indent"/>
        <w:ind w:left="1320"/>
        <w:divId w:val="1154181471"/>
      </w:pPr>
      <w:r>
        <w:t xml:space="preserve">This step is automatically executed if </w:t>
      </w:r>
      <w:proofErr w:type="gramStart"/>
      <w:r>
        <w:rPr>
          <w:b/>
          <w:bCs/>
        </w:rPr>
        <w:t>Automatically</w:t>
      </w:r>
      <w:proofErr w:type="gramEnd"/>
      <w:r>
        <w:rPr>
          <w:b/>
          <w:bCs/>
        </w:rPr>
        <w:t xml:space="preserve"> generate test signals</w:t>
      </w:r>
      <w:r>
        <w:t xml:space="preserve"> is selected. In this case, </w:t>
      </w:r>
      <w:r>
        <w:rPr>
          <w:b/>
          <w:bCs/>
        </w:rPr>
        <w:t>Generate Test Signals</w:t>
      </w:r>
      <w:r>
        <w:t xml:space="preserve"> does not have any effect.</w:t>
      </w:r>
    </w:p>
    <w:p w:rsidR="0021729E" w:rsidRDefault="0021729E" w:rsidP="0021729E">
      <w:pPr>
        <w:ind w:left="720"/>
        <w:jc w:val="center"/>
        <w:divId w:val="1154181471"/>
      </w:pPr>
      <w:r>
        <w:rPr>
          <w:noProof/>
        </w:rPr>
        <w:drawing>
          <wp:inline distT="0" distB="0" distL="0" distR="0">
            <wp:extent cx="1960879" cy="571130"/>
            <wp:effectExtent l="19050" t="0" r="1271" b="0"/>
            <wp:docPr id="25" name="Picture 231" descr="C:\Work\HIP Projects\H_ACT HIP\Help Project - Sept 23 Version\H-ACT Design Suite R100.0\!SSL!\Printed_Documentation\!doc_tmp_folder_0\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960879" cy="571130"/>
                    </a:xfrm>
                    <a:prstGeom prst="rect">
                      <a:avLst/>
                    </a:prstGeom>
                  </pic:spPr>
                </pic:pic>
              </a:graphicData>
            </a:graphic>
          </wp:inline>
        </w:drawing>
      </w:r>
    </w:p>
    <w:p w:rsidR="0021729E" w:rsidRDefault="0021729E" w:rsidP="005E45AF">
      <w:pPr>
        <w:numPr>
          <w:ilvl w:val="1"/>
          <w:numId w:val="44"/>
        </w:numPr>
        <w:tabs>
          <w:tab w:val="left" w:pos="1440"/>
        </w:tabs>
        <w:divId w:val="1154181471"/>
      </w:pPr>
      <w:r>
        <w:t>Repeat steps 3 and 4 for every operating point.</w:t>
      </w:r>
    </w:p>
    <w:p w:rsidR="0021729E" w:rsidRDefault="0021729E" w:rsidP="0021729E">
      <w:pPr>
        <w:ind w:left="720"/>
        <w:divId w:val="1154181471"/>
      </w:pPr>
      <w:r>
        <w:t>The Transient Step sequence of the DOE is now defined and can be viewed in the graph and table.</w:t>
      </w:r>
    </w:p>
    <w:p w:rsidR="0021729E" w:rsidRDefault="0021729E" w:rsidP="0021729E">
      <w:pPr>
        <w:ind w:left="720"/>
        <w:divId w:val="1154181471"/>
      </w:pPr>
      <w:r>
        <w:t xml:space="preserve">If manual edits are desired, these can be introduced by selecting the Table tab and deselecting the </w:t>
      </w:r>
      <w:proofErr w:type="gramStart"/>
      <w:r>
        <w:rPr>
          <w:b/>
          <w:bCs/>
        </w:rPr>
        <w:t>Automatically</w:t>
      </w:r>
      <w:proofErr w:type="gramEnd"/>
      <w:r>
        <w:rPr>
          <w:b/>
          <w:bCs/>
        </w:rPr>
        <w:t xml:space="preserve"> generate test signals</w:t>
      </w:r>
      <w:r>
        <w:t xml:space="preserve"> check box. If more extensive edits are desired, then these can be introduced after exporting the tables to an Excel</w:t>
      </w:r>
      <w:r>
        <w:rPr>
          <w:rFonts w:eastAsia="Times New Roman"/>
          <w:sz w:val="24"/>
          <w:szCs w:val="24"/>
        </w:rPr>
        <w:t>®</w:t>
      </w:r>
      <w:r>
        <w:t xml:space="preserve"> spreadsheet file on the </w:t>
      </w:r>
      <w:r>
        <w:rPr>
          <w:b/>
          <w:bCs/>
        </w:rPr>
        <w:t>Design of Experiment/Export</w:t>
      </w:r>
      <w:r>
        <w:t xml:space="preserve"> display.</w:t>
      </w:r>
    </w:p>
    <w:p w:rsidR="0021729E" w:rsidRDefault="0021729E" w:rsidP="0021729E">
      <w:pPr>
        <w:pStyle w:val="lineparagraph"/>
        <w:ind w:left="720"/>
        <w:divId w:val="1154181471"/>
        <w:rPr>
          <w:color w:val="0000FF"/>
          <w:sz w:val="20"/>
          <w:szCs w:val="20"/>
        </w:rPr>
      </w:pPr>
      <w:r>
        <w:rPr>
          <w:noProof/>
          <w:color w:val="0000FF"/>
          <w:sz w:val="20"/>
          <w:szCs w:val="20"/>
        </w:rPr>
        <w:drawing>
          <wp:inline distT="0" distB="0" distL="0" distR="0">
            <wp:extent cx="4759959" cy="119999"/>
            <wp:effectExtent l="19050" t="0" r="0" b="0"/>
            <wp:docPr id="26" name="Picture 2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21729E" w:rsidRDefault="0021729E" w:rsidP="0021729E">
      <w:pPr>
        <w:pStyle w:val="Heading5"/>
        <w:ind w:left="720"/>
        <w:divId w:val="1154181471"/>
        <w:rPr>
          <w:rFonts w:eastAsia="Times New Roman"/>
        </w:rPr>
      </w:pPr>
      <w:r>
        <w:rPr>
          <w:rFonts w:eastAsia="Times New Roman"/>
        </w:rPr>
        <w:t>Related Topic</w:t>
      </w:r>
    </w:p>
    <w:p w:rsidR="0021729E" w:rsidRDefault="00127A1B" w:rsidP="0021729E">
      <w:pPr>
        <w:pStyle w:val="relatedtopiclink"/>
        <w:ind w:left="720"/>
        <w:divId w:val="1154181471"/>
      </w:pPr>
      <w:hyperlink w:anchor="mode_sweeps_htm" w:history="1">
        <w:r w:rsidR="0021729E">
          <w:rPr>
            <w:rStyle w:val="Hyperlink"/>
          </w:rPr>
          <w:t>Mode Sweeps</w:t>
        </w:r>
      </w:hyperlink>
    </w:p>
    <w:p w:rsidR="0021729E" w:rsidRDefault="0021729E" w:rsidP="0021729E">
      <w:pPr>
        <w:ind w:left="720"/>
        <w:jc w:val="right"/>
        <w:divId w:val="1154181471"/>
      </w:pPr>
      <w:bookmarkStart w:id="18" w:name="mode_sweeps_htm"/>
      <w:bookmarkEnd w:id="18"/>
      <w:r>
        <w:t> </w:t>
      </w:r>
    </w:p>
    <w:p w:rsidR="0021729E" w:rsidRDefault="0021729E" w:rsidP="0021729E">
      <w:pPr>
        <w:pStyle w:val="Heading2"/>
        <w:ind w:left="720"/>
        <w:divId w:val="1154181471"/>
        <w:rPr>
          <w:rFonts w:eastAsia="Times New Roman"/>
        </w:rPr>
      </w:pPr>
      <w:bookmarkStart w:id="19" w:name="_Toc356575000"/>
      <w:r>
        <w:rPr>
          <w:rFonts w:eastAsia="Times New Roman"/>
        </w:rPr>
        <w:t>Mode Sweeps</w:t>
      </w:r>
      <w:bookmarkEnd w:id="19"/>
    </w:p>
    <w:p w:rsidR="0021729E" w:rsidRDefault="0021729E" w:rsidP="0021729E">
      <w:pPr>
        <w:ind w:left="720"/>
        <w:divId w:val="1154181471"/>
      </w:pPr>
      <w:r>
        <w:t xml:space="preserve">The Mode Sweeps specify detailed sweeps in the actuators at only a few selected operating points, that is, fuel/speed combinations. </w:t>
      </w:r>
    </w:p>
    <w:p w:rsidR="0021729E" w:rsidRDefault="0021729E" w:rsidP="0021729E">
      <w:pPr>
        <w:ind w:left="720"/>
        <w:divId w:val="1154181471"/>
      </w:pPr>
      <w:r>
        <w:t>For this part of the DOE, only steady-state data is required, which is used for the steady-state identification of the engine model.</w:t>
      </w:r>
    </w:p>
    <w:p w:rsidR="0021729E" w:rsidRDefault="0021729E" w:rsidP="0021729E">
      <w:pPr>
        <w:pStyle w:val="Heading5"/>
        <w:ind w:left="720"/>
        <w:divId w:val="1154181471"/>
        <w:rPr>
          <w:rFonts w:eastAsia="Times New Roman"/>
        </w:rPr>
      </w:pPr>
      <w:r>
        <w:rPr>
          <w:rFonts w:eastAsia="Times New Roman"/>
        </w:rPr>
        <w:t>To specify the Mode Sweeps:</w:t>
      </w:r>
    </w:p>
    <w:p w:rsidR="0021729E" w:rsidRDefault="0021729E" w:rsidP="005E45AF">
      <w:pPr>
        <w:numPr>
          <w:ilvl w:val="1"/>
          <w:numId w:val="45"/>
        </w:numPr>
        <w:tabs>
          <w:tab w:val="left" w:pos="1440"/>
        </w:tabs>
        <w:divId w:val="1154181471"/>
      </w:pPr>
      <w:r>
        <w:t xml:space="preserve">Specify the </w:t>
      </w:r>
      <w:r>
        <w:rPr>
          <w:b/>
          <w:bCs/>
        </w:rPr>
        <w:t>Settling Time</w:t>
      </w:r>
      <w:r>
        <w:t>.</w:t>
      </w:r>
    </w:p>
    <w:p w:rsidR="0021729E" w:rsidRDefault="0021729E" w:rsidP="0021729E">
      <w:pPr>
        <w:ind w:left="720"/>
        <w:jc w:val="center"/>
        <w:divId w:val="1154181471"/>
      </w:pPr>
      <w:r>
        <w:rPr>
          <w:noProof/>
        </w:rPr>
        <w:drawing>
          <wp:inline distT="0" distB="0" distL="0" distR="0">
            <wp:extent cx="1056639" cy="475964"/>
            <wp:effectExtent l="19050" t="0" r="0" b="0"/>
            <wp:docPr id="27" name="Picture 233" descr="C:\Work\HIP Projects\H_ACT HIP\Help Project - Sept 23 Version\H-ACT Design Suite R100.0\!SSL!\Printed_Documentation\!doc_tmp_folder_0\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1056639" cy="475964"/>
                    </a:xfrm>
                    <a:prstGeom prst="rect">
                      <a:avLst/>
                    </a:prstGeom>
                  </pic:spPr>
                </pic:pic>
              </a:graphicData>
            </a:graphic>
          </wp:inline>
        </w:drawing>
      </w:r>
    </w:p>
    <w:p w:rsidR="0021729E" w:rsidRDefault="0021729E" w:rsidP="0021729E">
      <w:pPr>
        <w:pStyle w:val="indent"/>
        <w:ind w:left="1320"/>
        <w:divId w:val="1154181471"/>
      </w:pPr>
      <w:r>
        <w:t xml:space="preserve">This is the time required for the engine to settle out and reach steady-state after an actuator step. The value depends on the engine application and should be chosen </w:t>
      </w:r>
      <w:r w:rsidR="00633278">
        <w:t xml:space="preserve">to be </w:t>
      </w:r>
      <w:r>
        <w:t>sufficiently long. Usual values are 120</w:t>
      </w:r>
      <w:r w:rsidR="006E1BA1">
        <w:t xml:space="preserve"> </w:t>
      </w:r>
      <w:r>
        <w:t>s</w:t>
      </w:r>
      <w:r w:rsidR="006E1BA1">
        <w:t>econds</w:t>
      </w:r>
      <w:r>
        <w:t xml:space="preserve"> and larger.</w:t>
      </w:r>
    </w:p>
    <w:p w:rsidR="0021729E" w:rsidRDefault="0021729E" w:rsidP="0021729E">
      <w:pPr>
        <w:pStyle w:val="indent"/>
        <w:ind w:left="1320"/>
        <w:divId w:val="1154181471"/>
      </w:pPr>
      <w:r>
        <w:lastRenderedPageBreak/>
        <w:t>The settling time is used to compute the overall duration of the Mode Sweeps DOE sequence.</w:t>
      </w:r>
    </w:p>
    <w:p w:rsidR="0021729E" w:rsidRDefault="0021729E" w:rsidP="0021729E">
      <w:pPr>
        <w:pStyle w:val="indent"/>
        <w:ind w:left="1320"/>
        <w:divId w:val="1154181471"/>
      </w:pPr>
      <w:r>
        <w:t>The settling time is specified separately for each part of the DOE in order to adjust it to specific needs (for example, step sequences involving fuel steps might require longer settling times).</w:t>
      </w:r>
    </w:p>
    <w:p w:rsidR="0021729E" w:rsidRDefault="0021729E" w:rsidP="005E45AF">
      <w:pPr>
        <w:numPr>
          <w:ilvl w:val="1"/>
          <w:numId w:val="46"/>
        </w:numPr>
        <w:tabs>
          <w:tab w:val="left" w:pos="1440"/>
        </w:tabs>
        <w:divId w:val="1154181471"/>
      </w:pPr>
      <w:r>
        <w:t>Define operating points (OPs), that is, fuel and speed points, at which to perform sweeps in actuators. There are three options:</w:t>
      </w:r>
    </w:p>
    <w:p w:rsidR="0021729E" w:rsidRDefault="0021729E" w:rsidP="0021729E">
      <w:pPr>
        <w:ind w:left="720"/>
        <w:divId w:val="1154181471"/>
      </w:pPr>
      <w:r>
        <w:t>a.</w:t>
      </w:r>
      <w:r>
        <w:rPr>
          <w:sz w:val="12"/>
          <w:szCs w:val="12"/>
        </w:rPr>
        <w:t>      </w:t>
      </w:r>
      <w:r>
        <w:t xml:space="preserve">Automatically generate default OPs – Click </w:t>
      </w:r>
      <w:r>
        <w:rPr>
          <w:b/>
          <w:bCs/>
        </w:rPr>
        <w:t>Generate Default OPs</w:t>
      </w:r>
    </w:p>
    <w:p w:rsidR="0021729E" w:rsidRDefault="0021729E" w:rsidP="0021729E">
      <w:pPr>
        <w:ind w:left="720"/>
        <w:divId w:val="1154181471"/>
      </w:pPr>
      <w:r>
        <w:t>b.</w:t>
      </w:r>
      <w:r>
        <w:rPr>
          <w:sz w:val="12"/>
          <w:szCs w:val="12"/>
        </w:rPr>
        <w:t>      </w:t>
      </w:r>
      <w:r>
        <w:t xml:space="preserve">Copy OPs from the Transient Steps part of DOE – Click </w:t>
      </w:r>
      <w:r>
        <w:rPr>
          <w:b/>
          <w:bCs/>
        </w:rPr>
        <w:t>Copy from Transient Steps</w:t>
      </w:r>
      <w:r>
        <w:t>. This option copies both OP and actuator definition. Use only if the Transient Steps have already been defined.</w:t>
      </w:r>
    </w:p>
    <w:p w:rsidR="0021729E" w:rsidRDefault="0021729E" w:rsidP="0021729E">
      <w:pPr>
        <w:ind w:left="720"/>
        <w:divId w:val="1154181471"/>
      </w:pPr>
      <w:r>
        <w:t>c.</w:t>
      </w:r>
      <w:r>
        <w:rPr>
          <w:sz w:val="12"/>
          <w:szCs w:val="12"/>
        </w:rPr>
        <w:t>      </w:t>
      </w:r>
      <w:r>
        <w:t>Manual definition - Enter OP name in the operating points table and define engine speed and fuel values.</w:t>
      </w:r>
    </w:p>
    <w:p w:rsidR="0021729E" w:rsidRDefault="0021729E" w:rsidP="0021729E">
      <w:pPr>
        <w:ind w:left="1120"/>
        <w:jc w:val="center"/>
        <w:divId w:val="1154181471"/>
      </w:pPr>
      <w:r>
        <w:rPr>
          <w:noProof/>
        </w:rPr>
        <w:drawing>
          <wp:inline distT="0" distB="0" distL="0" distR="0">
            <wp:extent cx="1869439" cy="524588"/>
            <wp:effectExtent l="19050" t="0" r="0" b="0"/>
            <wp:docPr id="28" name="Picture 234" descr="C:\Work\HIP Projects\H_ACT HIP\Help Project - Sept 23 Version\H-ACT Design Suite R100.0\!SSL!\Printed_Documentation\!doc_tmp_folder_0\FigAdded3_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869439" cy="524588"/>
                    </a:xfrm>
                    <a:prstGeom prst="rect">
                      <a:avLst/>
                    </a:prstGeom>
                  </pic:spPr>
                </pic:pic>
              </a:graphicData>
            </a:graphic>
          </wp:inline>
        </w:drawing>
      </w:r>
    </w:p>
    <w:p w:rsidR="0021729E" w:rsidRDefault="0021729E" w:rsidP="005E45AF">
      <w:pPr>
        <w:numPr>
          <w:ilvl w:val="1"/>
          <w:numId w:val="47"/>
        </w:numPr>
        <w:tabs>
          <w:tab w:val="left" w:pos="1440"/>
        </w:tabs>
        <w:divId w:val="1154181471"/>
      </w:pPr>
      <w:r>
        <w:t>Define maximum, minimum and nominal position of the actuators.</w:t>
      </w:r>
    </w:p>
    <w:p w:rsidR="0021729E" w:rsidRDefault="0021729E" w:rsidP="0021729E">
      <w:pPr>
        <w:tabs>
          <w:tab w:val="left" w:pos="1440"/>
        </w:tabs>
        <w:ind w:left="1440"/>
        <w:jc w:val="center"/>
        <w:divId w:val="1154181471"/>
      </w:pPr>
      <w:r>
        <w:rPr>
          <w:noProof/>
        </w:rPr>
        <w:drawing>
          <wp:inline distT="0" distB="0" distL="0" distR="0">
            <wp:extent cx="4343400" cy="952500"/>
            <wp:effectExtent l="19050" t="0" r="0" b="0"/>
            <wp:docPr id="29" name="Picture 235" descr="C:\Work\HIP Projects\H_ACT HIP\Help Project - Sept 23 Version\H-ACT Design Suite R100.0\!SSL!\Printed_Documentation\!doc_tmp_folder_0\FigAdded4_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343400" cy="952500"/>
                    </a:xfrm>
                    <a:prstGeom prst="rect">
                      <a:avLst/>
                    </a:prstGeom>
                  </pic:spPr>
                </pic:pic>
              </a:graphicData>
            </a:graphic>
          </wp:inline>
        </w:drawing>
      </w:r>
    </w:p>
    <w:p w:rsidR="0021729E" w:rsidRDefault="0021729E" w:rsidP="0021729E">
      <w:pPr>
        <w:tabs>
          <w:tab w:val="left" w:pos="1440"/>
        </w:tabs>
        <w:ind w:left="1440"/>
        <w:divId w:val="1154181471"/>
      </w:pPr>
      <w:r>
        <w:t xml:space="preserve">Actuators that have not been selected as primary or secondary actuators in the </w:t>
      </w:r>
      <w:r>
        <w:rPr>
          <w:b/>
          <w:bCs/>
        </w:rPr>
        <w:t>Settings</w:t>
      </w:r>
      <w:r>
        <w:t xml:space="preserve"> only require nominal positions to be specified.</w:t>
      </w:r>
    </w:p>
    <w:p w:rsidR="0021729E" w:rsidRDefault="0021729E" w:rsidP="005E45AF">
      <w:pPr>
        <w:numPr>
          <w:ilvl w:val="1"/>
          <w:numId w:val="48"/>
        </w:numPr>
        <w:tabs>
          <w:tab w:val="left" w:pos="1440"/>
        </w:tabs>
        <w:divId w:val="1154181471"/>
      </w:pPr>
      <w:r>
        <w:t>Select the spacing of the grid points for every actuator by clicking in the table cell and selecting an option from the drop down list.</w:t>
      </w:r>
    </w:p>
    <w:p w:rsidR="0021729E" w:rsidRDefault="0021729E" w:rsidP="0021729E">
      <w:pPr>
        <w:pStyle w:val="indent"/>
        <w:ind w:left="1320"/>
        <w:divId w:val="1154181471"/>
      </w:pPr>
      <w:r>
        <w:t>For linear actuators, even spacing is reasonable but for actuators behaving highly nonlinearly, it can be beneficial to space the grid points denser where most of the actuation occurs.</w:t>
      </w:r>
    </w:p>
    <w:p w:rsidR="0021729E" w:rsidRDefault="0021729E" w:rsidP="005E45AF">
      <w:pPr>
        <w:numPr>
          <w:ilvl w:val="1"/>
          <w:numId w:val="49"/>
        </w:numPr>
        <w:tabs>
          <w:tab w:val="left" w:pos="1440"/>
        </w:tabs>
        <w:divId w:val="1154181471"/>
      </w:pPr>
      <w:r>
        <w:t xml:space="preserve">Click </w:t>
      </w:r>
      <w:r>
        <w:rPr>
          <w:b/>
          <w:bCs/>
        </w:rPr>
        <w:t>Generate Test Signals</w:t>
      </w:r>
      <w:r>
        <w:t xml:space="preserve"> to generate the Mode Sweeps sequence.</w:t>
      </w:r>
    </w:p>
    <w:p w:rsidR="0021729E" w:rsidRDefault="0021729E" w:rsidP="0021729E">
      <w:pPr>
        <w:pStyle w:val="indent"/>
        <w:ind w:left="1320"/>
        <w:divId w:val="1154181471"/>
      </w:pPr>
      <w:r>
        <w:t xml:space="preserve">This step is automatically executed if </w:t>
      </w:r>
      <w:proofErr w:type="gramStart"/>
      <w:r>
        <w:rPr>
          <w:b/>
          <w:bCs/>
        </w:rPr>
        <w:t>Automatically</w:t>
      </w:r>
      <w:proofErr w:type="gramEnd"/>
      <w:r>
        <w:rPr>
          <w:b/>
          <w:bCs/>
        </w:rPr>
        <w:t xml:space="preserve"> generate test signals</w:t>
      </w:r>
      <w:r>
        <w:t xml:space="preserve"> is selected. In this case, </w:t>
      </w:r>
      <w:r>
        <w:rPr>
          <w:b/>
          <w:bCs/>
        </w:rPr>
        <w:t>Generate Test Signals</w:t>
      </w:r>
      <w:r>
        <w:t xml:space="preserve"> does not have any effect.</w:t>
      </w:r>
    </w:p>
    <w:p w:rsidR="0021729E" w:rsidRDefault="0021729E" w:rsidP="0021729E">
      <w:pPr>
        <w:ind w:left="720"/>
        <w:jc w:val="center"/>
        <w:divId w:val="1154181471"/>
      </w:pPr>
      <w:r>
        <w:rPr>
          <w:noProof/>
        </w:rPr>
        <w:drawing>
          <wp:inline distT="0" distB="0" distL="0" distR="0">
            <wp:extent cx="1960879" cy="571130"/>
            <wp:effectExtent l="19050" t="0" r="1271" b="0"/>
            <wp:docPr id="30" name="Picture 236" descr="C:\Work\HIP Projects\H_ACT HIP\Help Project - Sept 23 Version\H-ACT Design Suite R100.0\!SSL!\Printed_Documentation\!doc_tmp_folder_0\Fig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960879" cy="571130"/>
                    </a:xfrm>
                    <a:prstGeom prst="rect">
                      <a:avLst/>
                    </a:prstGeom>
                  </pic:spPr>
                </pic:pic>
              </a:graphicData>
            </a:graphic>
          </wp:inline>
        </w:drawing>
      </w:r>
    </w:p>
    <w:p w:rsidR="0021729E" w:rsidRDefault="0021729E" w:rsidP="005E45AF">
      <w:pPr>
        <w:numPr>
          <w:ilvl w:val="1"/>
          <w:numId w:val="50"/>
        </w:numPr>
        <w:tabs>
          <w:tab w:val="left" w:pos="1440"/>
        </w:tabs>
        <w:divId w:val="1154181471"/>
      </w:pPr>
      <w:r>
        <w:t>Repeat steps 3 to 5 for every operating point.</w:t>
      </w:r>
    </w:p>
    <w:p w:rsidR="0021729E" w:rsidRDefault="0021729E" w:rsidP="0021729E">
      <w:pPr>
        <w:ind w:left="720"/>
        <w:divId w:val="1154181471"/>
      </w:pPr>
      <w:r>
        <w:t xml:space="preserve">The Mode Sweeps sequence of the DOE is now defined and can be viewed in the graph and table. </w:t>
      </w:r>
    </w:p>
    <w:p w:rsidR="0021729E" w:rsidRDefault="0021729E" w:rsidP="0021729E">
      <w:pPr>
        <w:ind w:left="720"/>
        <w:divId w:val="1154181471"/>
      </w:pPr>
      <w:r>
        <w:t xml:space="preserve">If manual edits are desired, these can be introduced by selecting the </w:t>
      </w:r>
      <w:r>
        <w:rPr>
          <w:b/>
          <w:bCs/>
        </w:rPr>
        <w:t>Table</w:t>
      </w:r>
      <w:r>
        <w:t xml:space="preserve"> tab and deselecting the </w:t>
      </w:r>
      <w:proofErr w:type="gramStart"/>
      <w:r>
        <w:rPr>
          <w:b/>
          <w:bCs/>
        </w:rPr>
        <w:t>Automatically</w:t>
      </w:r>
      <w:proofErr w:type="gramEnd"/>
      <w:r>
        <w:rPr>
          <w:b/>
          <w:bCs/>
        </w:rPr>
        <w:t xml:space="preserve"> generate test signals</w:t>
      </w:r>
      <w:r>
        <w:t xml:space="preserve"> check box. </w:t>
      </w:r>
    </w:p>
    <w:p w:rsidR="0021729E" w:rsidRDefault="0021729E" w:rsidP="0021729E">
      <w:pPr>
        <w:ind w:left="720"/>
        <w:divId w:val="1154181471"/>
      </w:pPr>
      <w:r>
        <w:lastRenderedPageBreak/>
        <w:t xml:space="preserve">If more extensive edits are desired, then these can be introduced after exporting the tables to an Excel spreadsheet file on the </w:t>
      </w:r>
      <w:r>
        <w:rPr>
          <w:b/>
          <w:bCs/>
        </w:rPr>
        <w:t>Design of Experiment/Export</w:t>
      </w:r>
      <w:r>
        <w:t xml:space="preserve"> display.</w:t>
      </w:r>
    </w:p>
    <w:p w:rsidR="0021729E" w:rsidRDefault="0021729E" w:rsidP="0021729E">
      <w:pPr>
        <w:pStyle w:val="lineparagraph"/>
        <w:ind w:left="720"/>
        <w:divId w:val="1154181471"/>
        <w:rPr>
          <w:color w:val="0000FF"/>
          <w:sz w:val="20"/>
          <w:szCs w:val="20"/>
        </w:rPr>
      </w:pPr>
      <w:r>
        <w:rPr>
          <w:noProof/>
          <w:color w:val="0000FF"/>
          <w:sz w:val="20"/>
          <w:szCs w:val="20"/>
        </w:rPr>
        <w:drawing>
          <wp:inline distT="0" distB="0" distL="0" distR="0">
            <wp:extent cx="4759959" cy="119999"/>
            <wp:effectExtent l="19050" t="0" r="0" b="0"/>
            <wp:docPr id="31" name="Picture 237"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21729E" w:rsidRDefault="0021729E" w:rsidP="0021729E">
      <w:pPr>
        <w:pStyle w:val="Heading5"/>
        <w:ind w:left="720"/>
        <w:divId w:val="1154181471"/>
        <w:rPr>
          <w:rFonts w:eastAsia="Times New Roman"/>
        </w:rPr>
      </w:pPr>
      <w:r>
        <w:rPr>
          <w:rFonts w:eastAsia="Times New Roman"/>
        </w:rPr>
        <w:t>Related Topic</w:t>
      </w:r>
    </w:p>
    <w:p w:rsidR="0021729E" w:rsidRDefault="00127A1B" w:rsidP="0021729E">
      <w:pPr>
        <w:pStyle w:val="relatedtopiclink"/>
        <w:ind w:left="720"/>
        <w:divId w:val="1154181471"/>
      </w:pPr>
      <w:hyperlink w:anchor="fuel_speed_sweeps_htm" w:history="1">
        <w:r w:rsidR="0021729E">
          <w:rPr>
            <w:rStyle w:val="Hyperlink"/>
          </w:rPr>
          <w:t>Fuel and Speed Sweeps</w:t>
        </w:r>
      </w:hyperlink>
      <w:r w:rsidR="0021729E">
        <w:t xml:space="preserve"> </w:t>
      </w:r>
    </w:p>
    <w:p w:rsidR="0021729E" w:rsidRDefault="0021729E" w:rsidP="0021729E">
      <w:pPr>
        <w:jc w:val="right"/>
        <w:divId w:val="1154181471"/>
      </w:pPr>
      <w:bookmarkStart w:id="20" w:name="fuel_speed_sweeps_htm"/>
      <w:bookmarkEnd w:id="20"/>
      <w:r>
        <w:t> </w:t>
      </w:r>
    </w:p>
    <w:p w:rsidR="0021729E" w:rsidRDefault="0021729E" w:rsidP="0021729E">
      <w:pPr>
        <w:pStyle w:val="Heading2"/>
        <w:divId w:val="1154181471"/>
        <w:rPr>
          <w:rFonts w:eastAsia="Times New Roman"/>
        </w:rPr>
      </w:pPr>
      <w:bookmarkStart w:id="21" w:name="_Toc356575001"/>
      <w:r>
        <w:rPr>
          <w:rFonts w:eastAsia="Times New Roman"/>
        </w:rPr>
        <w:t>Fuel and Speed Sweeps</w:t>
      </w:r>
      <w:bookmarkEnd w:id="21"/>
    </w:p>
    <w:p w:rsidR="0021729E" w:rsidRDefault="0021729E" w:rsidP="0021729E">
      <w:pPr>
        <w:divId w:val="1154181471"/>
      </w:pPr>
      <w:r>
        <w:t>The objective of the Fuel and Speed Sweeps is to cover a large area in fuel and speed with a limited combination of actuator positions. For this part of the DOE only steady-state data is required, which is used for the steady-state identification of the engine model.</w:t>
      </w:r>
    </w:p>
    <w:p w:rsidR="0021729E" w:rsidRDefault="0021729E" w:rsidP="0021729E">
      <w:pPr>
        <w:pStyle w:val="Heading5"/>
        <w:divId w:val="1154181471"/>
        <w:rPr>
          <w:rFonts w:eastAsia="Times New Roman"/>
        </w:rPr>
      </w:pPr>
      <w:r>
        <w:rPr>
          <w:rFonts w:eastAsia="Times New Roman"/>
        </w:rPr>
        <w:t>To specify the Fuel and Speed Sweeps:</w:t>
      </w:r>
    </w:p>
    <w:p w:rsidR="0021729E" w:rsidRDefault="0021729E" w:rsidP="005E45AF">
      <w:pPr>
        <w:numPr>
          <w:ilvl w:val="0"/>
          <w:numId w:val="51"/>
        </w:numPr>
        <w:tabs>
          <w:tab w:val="left" w:pos="720"/>
        </w:tabs>
        <w:divId w:val="1154181471"/>
      </w:pPr>
      <w:r>
        <w:t xml:space="preserve">Specify the </w:t>
      </w:r>
      <w:r>
        <w:rPr>
          <w:b/>
          <w:bCs/>
        </w:rPr>
        <w:t>Settling Time</w:t>
      </w:r>
      <w:r>
        <w:t>.</w:t>
      </w:r>
    </w:p>
    <w:p w:rsidR="0021729E" w:rsidRDefault="0021729E" w:rsidP="0021729E">
      <w:pPr>
        <w:jc w:val="center"/>
        <w:divId w:val="1154181471"/>
      </w:pPr>
      <w:r>
        <w:rPr>
          <w:noProof/>
        </w:rPr>
        <w:drawing>
          <wp:inline distT="0" distB="0" distL="0" distR="0">
            <wp:extent cx="1056639" cy="475964"/>
            <wp:effectExtent l="19050" t="0" r="0" b="0"/>
            <wp:docPr id="341" name="Picture 238" descr="C:\Work\HIP Projects\H_ACT HIP\Help Project - Sept 23 Version\H-ACT Design Suite R100.0\!SSL!\Printed_Documentation\!doc_tmp_folder_0\Fig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1056639" cy="475964"/>
                    </a:xfrm>
                    <a:prstGeom prst="rect">
                      <a:avLst/>
                    </a:prstGeom>
                  </pic:spPr>
                </pic:pic>
              </a:graphicData>
            </a:graphic>
          </wp:inline>
        </w:drawing>
      </w:r>
    </w:p>
    <w:p w:rsidR="0021729E" w:rsidRDefault="0021729E" w:rsidP="0021729E">
      <w:pPr>
        <w:pStyle w:val="indent"/>
        <w:divId w:val="1154181471"/>
      </w:pPr>
      <w:r>
        <w:t>This is the time required for the engine to settle out and reach steady-state after an actuator step. The value depends on the engine application and should be chosen to be sufficiently long. Usual values are 120</w:t>
      </w:r>
      <w:r w:rsidR="006E1BA1">
        <w:t xml:space="preserve"> </w:t>
      </w:r>
      <w:r>
        <w:t>s</w:t>
      </w:r>
      <w:r w:rsidR="006E1BA1">
        <w:t>econds</w:t>
      </w:r>
      <w:r>
        <w:t xml:space="preserve"> and larger.</w:t>
      </w:r>
    </w:p>
    <w:p w:rsidR="0021729E" w:rsidRDefault="0021729E" w:rsidP="0021729E">
      <w:pPr>
        <w:pStyle w:val="indent"/>
        <w:divId w:val="1154181471"/>
      </w:pPr>
      <w:r>
        <w:t>The settling time is used to compute the overall duration of the Fuel and Speed Sweeps sequence of the DOE.</w:t>
      </w:r>
    </w:p>
    <w:p w:rsidR="0021729E" w:rsidRDefault="0021729E" w:rsidP="0021729E">
      <w:pPr>
        <w:pStyle w:val="indent"/>
        <w:divId w:val="1154181471"/>
      </w:pPr>
      <w:r>
        <w:t>The settling time is specified separately for each part of the DOE in order to adjust it to specific needs (for example, step sequences involving fuel steps might require longer settling times).</w:t>
      </w:r>
    </w:p>
    <w:p w:rsidR="0021729E" w:rsidRDefault="0021729E" w:rsidP="005E45AF">
      <w:pPr>
        <w:numPr>
          <w:ilvl w:val="0"/>
          <w:numId w:val="52"/>
        </w:numPr>
        <w:tabs>
          <w:tab w:val="left" w:pos="720"/>
        </w:tabs>
        <w:divId w:val="1154181471"/>
      </w:pPr>
      <w:r>
        <w:t>Define the fuel and speed values of the 16 operating points (OPs) used for the Fuel and Speed Sweeps. There are two options to define fuel and speed points:</w:t>
      </w:r>
    </w:p>
    <w:p w:rsidR="0021729E" w:rsidRDefault="0021729E" w:rsidP="0021729E">
      <w:pPr>
        <w:divId w:val="1154181471"/>
      </w:pPr>
      <w:r>
        <w:t>a.</w:t>
      </w:r>
      <w:r>
        <w:rPr>
          <w:sz w:val="12"/>
          <w:szCs w:val="12"/>
        </w:rPr>
        <w:t>      </w:t>
      </w:r>
      <w:r>
        <w:t xml:space="preserve">Automatically set default OP values – Click </w:t>
      </w:r>
      <w:r>
        <w:rPr>
          <w:b/>
          <w:bCs/>
        </w:rPr>
        <w:t>Set Default OP Positions</w:t>
      </w:r>
    </w:p>
    <w:p w:rsidR="0021729E" w:rsidRDefault="0021729E" w:rsidP="0021729E">
      <w:pPr>
        <w:divId w:val="1154181471"/>
      </w:pPr>
      <w:r>
        <w:t>b.</w:t>
      </w:r>
      <w:r>
        <w:rPr>
          <w:sz w:val="12"/>
          <w:szCs w:val="12"/>
        </w:rPr>
        <w:t>      </w:t>
      </w:r>
      <w:r>
        <w:t>Manually set fuel and speed values for each operating point.</w:t>
      </w:r>
    </w:p>
    <w:p w:rsidR="0021729E" w:rsidRDefault="0021729E" w:rsidP="0021729E">
      <w:pPr>
        <w:pStyle w:val="indent"/>
        <w:divId w:val="1154181471"/>
      </w:pPr>
      <w:r>
        <w:t>The Fuel and Speed Sweeps are carried out at four distinct speed levels. Four operating points are always located at one speed level. Changing the speed at one of these operating points also changes it for the other three on the same speed line.</w:t>
      </w:r>
    </w:p>
    <w:p w:rsidR="0021729E" w:rsidRDefault="0021729E" w:rsidP="0021729E">
      <w:pPr>
        <w:pStyle w:val="indent"/>
        <w:divId w:val="1154181471"/>
      </w:pPr>
      <w:r>
        <w:t>An operating point is always grouped with an adjacent operating point. This is indicated by the second non-editable fuel value and also the gray shape encircling both OPs in the chart. Exceptions are operating points that come just before a step in speed.</w:t>
      </w:r>
    </w:p>
    <w:p w:rsidR="0021729E" w:rsidRDefault="0021729E" w:rsidP="0021729E">
      <w:pPr>
        <w:pStyle w:val="indent"/>
        <w:divId w:val="1154181471"/>
      </w:pPr>
      <w:r>
        <w:t>The reason for this OP grouping is that the fuel is stepped to the value of the adjacent operating point while keeping all the actuator positions at nominal positions. These nominal positions must be valid for both adjacent operating points.</w:t>
      </w:r>
    </w:p>
    <w:p w:rsidR="0021729E" w:rsidRDefault="0021729E" w:rsidP="0021729E">
      <w:pPr>
        <w:jc w:val="center"/>
        <w:divId w:val="1154181471"/>
      </w:pPr>
      <w:r>
        <w:rPr>
          <w:noProof/>
        </w:rPr>
        <w:lastRenderedPageBreak/>
        <w:drawing>
          <wp:inline distT="0" distB="0" distL="0" distR="0">
            <wp:extent cx="3830320" cy="2791751"/>
            <wp:effectExtent l="19050" t="0" r="0" b="0"/>
            <wp:docPr id="342" name="Picture 239" descr="C:\Work\HIP Projects\H_ACT HIP\Help Project - Sept 23 Version\H-ACT Design Suite R100.0\!SSL!\Printed_Documentation\!doc_tmp_folder_0\Fig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3830320" cy="2791751"/>
                    </a:xfrm>
                    <a:prstGeom prst="rect">
                      <a:avLst/>
                    </a:prstGeom>
                  </pic:spPr>
                </pic:pic>
              </a:graphicData>
            </a:graphic>
          </wp:inline>
        </w:drawing>
      </w:r>
    </w:p>
    <w:p w:rsidR="0021729E" w:rsidRDefault="0021729E" w:rsidP="005E45AF">
      <w:pPr>
        <w:numPr>
          <w:ilvl w:val="0"/>
          <w:numId w:val="53"/>
        </w:numPr>
        <w:tabs>
          <w:tab w:val="left" w:pos="720"/>
        </w:tabs>
        <w:divId w:val="1154181471"/>
      </w:pPr>
      <w:r>
        <w:t xml:space="preserve">Select actuators to be stepped during Fuel and Speed Sweeps by selecting checkboxes in the </w:t>
      </w:r>
      <w:r>
        <w:rPr>
          <w:b/>
          <w:bCs/>
        </w:rPr>
        <w:t>Select</w:t>
      </w:r>
      <w:r>
        <w:t xml:space="preserve"> column.</w:t>
      </w:r>
    </w:p>
    <w:p w:rsidR="0021729E" w:rsidRDefault="0021729E" w:rsidP="0021729E">
      <w:pPr>
        <w:pStyle w:val="indent"/>
        <w:divId w:val="1154181471"/>
      </w:pPr>
      <w:r>
        <w:t xml:space="preserve">The primary actuators (defined in </w:t>
      </w:r>
      <w:r>
        <w:rPr>
          <w:b/>
          <w:bCs/>
        </w:rPr>
        <w:t>Settings</w:t>
      </w:r>
      <w:r>
        <w:t>) are selected per default. Optionally, secondary actuators can also be selected but significantly increase the DOE duration and are normally not required.</w:t>
      </w:r>
    </w:p>
    <w:p w:rsidR="0021729E" w:rsidRDefault="0021729E" w:rsidP="005E45AF">
      <w:pPr>
        <w:numPr>
          <w:ilvl w:val="0"/>
          <w:numId w:val="54"/>
        </w:numPr>
        <w:tabs>
          <w:tab w:val="left" w:pos="720"/>
        </w:tabs>
        <w:divId w:val="1154181471"/>
      </w:pPr>
      <w:r>
        <w:t>Define maximum, minimum and nominal position</w:t>
      </w:r>
      <w:r w:rsidR="00633278">
        <w:t>s</w:t>
      </w:r>
      <w:r>
        <w:t xml:space="preserve"> of the actuators by entering values in the </w:t>
      </w:r>
      <w:r>
        <w:rPr>
          <w:b/>
          <w:bCs/>
        </w:rPr>
        <w:t>Actuator</w:t>
      </w:r>
      <w:r>
        <w:t xml:space="preserve"> table.</w:t>
      </w:r>
    </w:p>
    <w:p w:rsidR="0021729E" w:rsidRDefault="0021729E" w:rsidP="0021729E">
      <w:pPr>
        <w:pStyle w:val="indent"/>
        <w:divId w:val="1154181471"/>
      </w:pPr>
      <w:r>
        <w:t xml:space="preserve">Actuators that have not been selected as primary or secondary actuators in the </w:t>
      </w:r>
      <w:r>
        <w:rPr>
          <w:b/>
          <w:bCs/>
        </w:rPr>
        <w:t>Settings</w:t>
      </w:r>
      <w:r>
        <w:t xml:space="preserve"> only require nominal positions to be specified.</w:t>
      </w:r>
    </w:p>
    <w:p w:rsidR="0021729E" w:rsidRDefault="0021729E" w:rsidP="0021729E">
      <w:pPr>
        <w:jc w:val="center"/>
        <w:divId w:val="1154181471"/>
      </w:pPr>
      <w:r>
        <w:rPr>
          <w:noProof/>
        </w:rPr>
        <w:drawing>
          <wp:inline distT="0" distB="0" distL="0" distR="0">
            <wp:extent cx="3840479" cy="781437"/>
            <wp:effectExtent l="19050" t="0" r="7621" b="0"/>
            <wp:docPr id="343" name="Picture 240" descr="C:\Work\HIP Projects\H_ACT HIP\Help Project - Sept 23 Version\H-ACT Design Suite R100.0\!SSL!\Printed_Documentation\!doc_tmp_folder_0\Fig12new_U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3840479" cy="781437"/>
                    </a:xfrm>
                    <a:prstGeom prst="rect">
                      <a:avLst/>
                    </a:prstGeom>
                  </pic:spPr>
                </pic:pic>
              </a:graphicData>
            </a:graphic>
          </wp:inline>
        </w:drawing>
      </w:r>
    </w:p>
    <w:p w:rsidR="0021729E" w:rsidRDefault="0021729E" w:rsidP="005E45AF">
      <w:pPr>
        <w:numPr>
          <w:ilvl w:val="0"/>
          <w:numId w:val="55"/>
        </w:numPr>
        <w:tabs>
          <w:tab w:val="left" w:pos="720"/>
        </w:tabs>
        <w:divId w:val="1154181471"/>
      </w:pPr>
      <w:r>
        <w:t xml:space="preserve">Click </w:t>
      </w:r>
      <w:r>
        <w:rPr>
          <w:b/>
          <w:bCs/>
        </w:rPr>
        <w:t>Generate Test Signals</w:t>
      </w:r>
      <w:r>
        <w:t xml:space="preserve"> to generate Fuel and Speed Sweeps sequence.</w:t>
      </w:r>
    </w:p>
    <w:p w:rsidR="0021729E" w:rsidRDefault="0021729E" w:rsidP="0021729E">
      <w:pPr>
        <w:pStyle w:val="indent"/>
        <w:divId w:val="1154181471"/>
      </w:pPr>
      <w:r>
        <w:t xml:space="preserve">This step is automatically executed if </w:t>
      </w:r>
      <w:proofErr w:type="gramStart"/>
      <w:r>
        <w:rPr>
          <w:b/>
          <w:bCs/>
        </w:rPr>
        <w:t>Automatically</w:t>
      </w:r>
      <w:proofErr w:type="gramEnd"/>
      <w:r>
        <w:rPr>
          <w:b/>
          <w:bCs/>
        </w:rPr>
        <w:t xml:space="preserve"> generate test signals</w:t>
      </w:r>
      <w:r>
        <w:t xml:space="preserve"> is selected. In this case, </w:t>
      </w:r>
      <w:r>
        <w:rPr>
          <w:b/>
          <w:bCs/>
        </w:rPr>
        <w:t>Generate Test Signals</w:t>
      </w:r>
      <w:r>
        <w:t xml:space="preserve"> does not have any effect.</w:t>
      </w:r>
    </w:p>
    <w:p w:rsidR="0021729E" w:rsidRDefault="0021729E" w:rsidP="0021729E">
      <w:pPr>
        <w:jc w:val="center"/>
        <w:divId w:val="1154181471"/>
      </w:pPr>
      <w:r>
        <w:rPr>
          <w:noProof/>
        </w:rPr>
        <w:drawing>
          <wp:inline distT="0" distB="0" distL="0" distR="0">
            <wp:extent cx="1960879" cy="571130"/>
            <wp:effectExtent l="19050" t="0" r="1271" b="0"/>
            <wp:docPr id="344" name="Picture 241" descr="C:\Work\HIP Projects\H_ACT HIP\Help Project - Sept 23 Version\H-ACT Design Suite R100.0\!SSL!\Printed_Documentation\!doc_tmp_folder_0\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1960879" cy="571130"/>
                    </a:xfrm>
                    <a:prstGeom prst="rect">
                      <a:avLst/>
                    </a:prstGeom>
                  </pic:spPr>
                </pic:pic>
              </a:graphicData>
            </a:graphic>
          </wp:inline>
        </w:drawing>
      </w:r>
    </w:p>
    <w:p w:rsidR="0021729E" w:rsidRDefault="0021729E" w:rsidP="005E45AF">
      <w:pPr>
        <w:numPr>
          <w:ilvl w:val="0"/>
          <w:numId w:val="56"/>
        </w:numPr>
        <w:tabs>
          <w:tab w:val="left" w:pos="720"/>
        </w:tabs>
        <w:divId w:val="1154181471"/>
      </w:pPr>
      <w:r>
        <w:t>Repeat steps 3 to 5 for every operating point.</w:t>
      </w:r>
    </w:p>
    <w:p w:rsidR="0021729E" w:rsidRDefault="0021729E" w:rsidP="0021729E">
      <w:pPr>
        <w:divId w:val="1154181471"/>
      </w:pPr>
      <w:r>
        <w:t xml:space="preserve">The Fuel and Speed Sweeps sequence of the DOE is now defined and can be viewed in the graph and table. </w:t>
      </w:r>
    </w:p>
    <w:p w:rsidR="0021729E" w:rsidRDefault="0021729E" w:rsidP="0021729E">
      <w:pPr>
        <w:divId w:val="1154181471"/>
      </w:pPr>
      <w:r>
        <w:t xml:space="preserve">If manual edits to the actuator steps are desired, these can be introduced by selecting the </w:t>
      </w:r>
      <w:r>
        <w:rPr>
          <w:b/>
          <w:bCs/>
        </w:rPr>
        <w:t>Table</w:t>
      </w:r>
      <w:r>
        <w:t xml:space="preserve"> tab and deselecting the </w:t>
      </w:r>
      <w:proofErr w:type="gramStart"/>
      <w:r>
        <w:rPr>
          <w:b/>
          <w:bCs/>
        </w:rPr>
        <w:t>Automatically</w:t>
      </w:r>
      <w:proofErr w:type="gramEnd"/>
      <w:r>
        <w:rPr>
          <w:b/>
          <w:bCs/>
        </w:rPr>
        <w:t xml:space="preserve"> generate test signals</w:t>
      </w:r>
      <w:r>
        <w:t xml:space="preserve"> check box. If more extensive edits are desired, then these can be introduced after exporting the tables to an Excel spreadsheet file on the </w:t>
      </w:r>
      <w:r>
        <w:rPr>
          <w:b/>
          <w:bCs/>
        </w:rPr>
        <w:t>Design of Experiment/Export</w:t>
      </w:r>
      <w:r>
        <w:t xml:space="preserve"> display.</w:t>
      </w:r>
    </w:p>
    <w:p w:rsidR="0021729E" w:rsidRDefault="0021729E" w:rsidP="0021729E">
      <w:pPr>
        <w:pStyle w:val="lineparagraph"/>
        <w:divId w:val="1154181471"/>
        <w:rPr>
          <w:color w:val="0000FF"/>
          <w:sz w:val="20"/>
          <w:szCs w:val="20"/>
        </w:rPr>
      </w:pPr>
      <w:r>
        <w:rPr>
          <w:noProof/>
          <w:color w:val="0000FF"/>
          <w:sz w:val="20"/>
          <w:szCs w:val="20"/>
        </w:rPr>
        <w:lastRenderedPageBreak/>
        <w:drawing>
          <wp:inline distT="0" distB="0" distL="0" distR="0">
            <wp:extent cx="4759959" cy="119999"/>
            <wp:effectExtent l="19050" t="0" r="0" b="0"/>
            <wp:docPr id="345" name="Picture 24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21729E" w:rsidRDefault="0021729E" w:rsidP="0021729E">
      <w:pPr>
        <w:pStyle w:val="Heading5"/>
        <w:divId w:val="1154181471"/>
        <w:rPr>
          <w:rFonts w:eastAsia="Times New Roman"/>
        </w:rPr>
      </w:pPr>
      <w:bookmarkStart w:id="22" w:name="OLE_LINK4"/>
      <w:bookmarkStart w:id="23" w:name="OLE_LINK31"/>
      <w:r>
        <w:rPr>
          <w:rFonts w:eastAsia="Times New Roman"/>
        </w:rPr>
        <w:t>Related Topic</w:t>
      </w:r>
    </w:p>
    <w:p w:rsidR="0021729E" w:rsidRDefault="00127A1B" w:rsidP="0021729E">
      <w:pPr>
        <w:pStyle w:val="relatedtopiclink"/>
        <w:divId w:val="1154181471"/>
      </w:pPr>
      <w:hyperlink w:anchor="export_htm" w:history="1">
        <w:r w:rsidR="0021729E">
          <w:rPr>
            <w:rStyle w:val="Hyperlink"/>
          </w:rPr>
          <w:t>Export</w:t>
        </w:r>
      </w:hyperlink>
    </w:p>
    <w:p w:rsidR="0021729E" w:rsidRDefault="0021729E" w:rsidP="0021729E">
      <w:pPr>
        <w:jc w:val="right"/>
        <w:divId w:val="1154181471"/>
      </w:pPr>
      <w:bookmarkStart w:id="24" w:name="export_htm"/>
      <w:bookmarkEnd w:id="24"/>
      <w:r>
        <w:t> </w:t>
      </w:r>
    </w:p>
    <w:p w:rsidR="0021729E" w:rsidRDefault="0021729E" w:rsidP="0021729E">
      <w:pPr>
        <w:pStyle w:val="Heading2"/>
        <w:divId w:val="1154181471"/>
        <w:rPr>
          <w:rFonts w:eastAsia="Times New Roman"/>
        </w:rPr>
      </w:pPr>
      <w:bookmarkStart w:id="25" w:name="_Toc356575002"/>
      <w:r>
        <w:rPr>
          <w:rFonts w:eastAsia="Times New Roman"/>
        </w:rPr>
        <w:t>Export</w:t>
      </w:r>
      <w:bookmarkEnd w:id="25"/>
    </w:p>
    <w:p w:rsidR="0021729E" w:rsidRDefault="0021729E" w:rsidP="0021729E">
      <w:pPr>
        <w:divId w:val="1154181471"/>
      </w:pPr>
      <w:r>
        <w:t>The DOE generated by OnRAMP can be exported to an Excel spreadsheet file or to an AVL CAMEO™ formatted file, which can be used to import the test sequences into test cell automation applications.</w:t>
      </w:r>
    </w:p>
    <w:p w:rsidR="0021729E" w:rsidRDefault="0021729E" w:rsidP="0021729E">
      <w:pPr>
        <w:divId w:val="1154181471"/>
      </w:pPr>
      <w:r>
        <w:t>OnRAMP’s export functionality has been validated against versions 3.4 and 3.5 of CAMEO. However, it is expected to work with previous CAMEO versions dating back to 3.1.1, which is the release that introduced the ability to import data into the CAMEO tool.</w:t>
      </w:r>
    </w:p>
    <w:p w:rsidR="0021729E" w:rsidRDefault="0021729E" w:rsidP="0021729E">
      <w:pPr>
        <w:divId w:val="1154181471"/>
      </w:pPr>
      <w:r>
        <w:t xml:space="preserve">On the </w:t>
      </w:r>
      <w:r>
        <w:rPr>
          <w:b/>
          <w:bCs/>
        </w:rPr>
        <w:t>Export</w:t>
      </w:r>
      <w:r>
        <w:t xml:space="preserve"> page, the overall duration of the three DOE parts are shown.</w:t>
      </w:r>
    </w:p>
    <w:p w:rsidR="0021729E" w:rsidRDefault="0021729E" w:rsidP="0021729E">
      <w:pPr>
        <w:divId w:val="1154181471"/>
      </w:pPr>
      <w:r>
        <w:t xml:space="preserve">Also displayed is the </w:t>
      </w:r>
      <w:r>
        <w:rPr>
          <w:b/>
          <w:bCs/>
        </w:rPr>
        <w:t>Measurement List</w:t>
      </w:r>
      <w:r>
        <w:t xml:space="preserve"> that specifies all measurement signals that have to be logged during the execution of the DOE. All of these signals are required for the identification of the engine model.</w:t>
      </w:r>
    </w:p>
    <w:p w:rsidR="0021729E" w:rsidRDefault="0021729E" w:rsidP="0021729E">
      <w:pPr>
        <w:divId w:val="1154181471"/>
      </w:pPr>
      <w:r>
        <w:t xml:space="preserve">The locations given in this table correspond to the names of the components in the model. This model can be opened by clicking </w:t>
      </w:r>
      <w:r>
        <w:rPr>
          <w:b/>
          <w:bCs/>
        </w:rPr>
        <w:t>Open Model</w:t>
      </w:r>
      <w:r>
        <w:t xml:space="preserve">. This instance of the model is read-only and can only be closed by clicking </w:t>
      </w:r>
      <w:r>
        <w:rPr>
          <w:b/>
          <w:bCs/>
        </w:rPr>
        <w:t>Close Model</w:t>
      </w:r>
      <w:r>
        <w:t>.</w:t>
      </w:r>
    </w:p>
    <w:p w:rsidR="0021729E" w:rsidRDefault="0021729E" w:rsidP="0021729E">
      <w:pPr>
        <w:pStyle w:val="Heading5"/>
        <w:divId w:val="1154181471"/>
        <w:rPr>
          <w:rFonts w:eastAsia="Times New Roman"/>
        </w:rPr>
      </w:pPr>
      <w:r>
        <w:rPr>
          <w:rFonts w:eastAsia="Times New Roman"/>
        </w:rPr>
        <w:t>To export the DOE to an Excel Spreadsheet File:</w:t>
      </w:r>
    </w:p>
    <w:p w:rsidR="0021729E" w:rsidRDefault="0021729E" w:rsidP="005E45AF">
      <w:pPr>
        <w:numPr>
          <w:ilvl w:val="0"/>
          <w:numId w:val="57"/>
        </w:numPr>
        <w:tabs>
          <w:tab w:val="left" w:pos="720"/>
        </w:tabs>
        <w:divId w:val="1154181471"/>
      </w:pPr>
      <w:r>
        <w:t xml:space="preserve">Click </w:t>
      </w:r>
      <w:r>
        <w:rPr>
          <w:b/>
          <w:bCs/>
        </w:rPr>
        <w:t>Export.</w:t>
      </w:r>
    </w:p>
    <w:p w:rsidR="0021729E" w:rsidRDefault="0021729E" w:rsidP="005E45AF">
      <w:pPr>
        <w:numPr>
          <w:ilvl w:val="0"/>
          <w:numId w:val="57"/>
        </w:numPr>
        <w:tabs>
          <w:tab w:val="left" w:pos="720"/>
        </w:tabs>
        <w:divId w:val="1154181471"/>
      </w:pPr>
      <w:r>
        <w:t xml:space="preserve">Specify a file extension in the dialog by selecting the </w:t>
      </w:r>
      <w:r>
        <w:rPr>
          <w:b/>
          <w:bCs/>
        </w:rPr>
        <w:t>Save as type</w:t>
      </w:r>
      <w:r>
        <w:t xml:space="preserve"> to be </w:t>
      </w:r>
      <w:r>
        <w:rPr>
          <w:b/>
          <w:bCs/>
        </w:rPr>
        <w:t>.xls</w:t>
      </w:r>
      <w:r>
        <w:t xml:space="preserve"> or </w:t>
      </w:r>
      <w:r>
        <w:rPr>
          <w:b/>
          <w:bCs/>
        </w:rPr>
        <w:t>.xlsx</w:t>
      </w:r>
      <w:r>
        <w:t>.</w:t>
      </w:r>
    </w:p>
    <w:p w:rsidR="0021729E" w:rsidRDefault="0021729E" w:rsidP="005E45AF">
      <w:pPr>
        <w:numPr>
          <w:ilvl w:val="0"/>
          <w:numId w:val="57"/>
        </w:numPr>
        <w:tabs>
          <w:tab w:val="left" w:pos="720"/>
        </w:tabs>
        <w:divId w:val="1154181471"/>
      </w:pPr>
      <w:r>
        <w:t xml:space="preserve">Specify the file name and path. Click </w:t>
      </w:r>
      <w:r>
        <w:rPr>
          <w:b/>
          <w:bCs/>
        </w:rPr>
        <w:t>Save</w:t>
      </w:r>
      <w:r>
        <w:t xml:space="preserve">. </w:t>
      </w:r>
    </w:p>
    <w:p w:rsidR="0021729E" w:rsidRDefault="0021729E" w:rsidP="005E45AF">
      <w:pPr>
        <w:numPr>
          <w:ilvl w:val="0"/>
          <w:numId w:val="57"/>
        </w:numPr>
        <w:tabs>
          <w:tab w:val="left" w:pos="720"/>
        </w:tabs>
        <w:divId w:val="1154181471"/>
      </w:pPr>
      <w:r>
        <w:t>Select the option to directly open exported file if desired.</w:t>
      </w:r>
    </w:p>
    <w:p w:rsidR="0021729E" w:rsidRDefault="0021729E" w:rsidP="0021729E">
      <w:pPr>
        <w:divId w:val="1154181471"/>
      </w:pPr>
      <w:r>
        <w:t>The output of the export operation is an Excel file saved to the specified location</w:t>
      </w:r>
      <w:bookmarkEnd w:id="22"/>
      <w:bookmarkEnd w:id="23"/>
      <w:r>
        <w:t xml:space="preserve">. </w:t>
      </w:r>
    </w:p>
    <w:p w:rsidR="0021729E" w:rsidRDefault="0021729E" w:rsidP="0021729E">
      <w:pPr>
        <w:pStyle w:val="Heading5"/>
        <w:divId w:val="1154181471"/>
        <w:rPr>
          <w:rFonts w:eastAsia="Times New Roman"/>
        </w:rPr>
      </w:pPr>
      <w:r>
        <w:rPr>
          <w:rFonts w:eastAsia="Times New Roman"/>
        </w:rPr>
        <w:t xml:space="preserve">To export the DOE to an AVL CAMEO file format: </w:t>
      </w:r>
    </w:p>
    <w:p w:rsidR="0021729E" w:rsidRDefault="0021729E" w:rsidP="005E45AF">
      <w:pPr>
        <w:numPr>
          <w:ilvl w:val="0"/>
          <w:numId w:val="58"/>
        </w:numPr>
        <w:tabs>
          <w:tab w:val="left" w:pos="720"/>
        </w:tabs>
        <w:divId w:val="1154181471"/>
      </w:pPr>
      <w:r>
        <w:t xml:space="preserve">Click </w:t>
      </w:r>
      <w:r>
        <w:rPr>
          <w:b/>
          <w:bCs/>
        </w:rPr>
        <w:t>Export</w:t>
      </w:r>
      <w:r>
        <w:t xml:space="preserve">. </w:t>
      </w:r>
    </w:p>
    <w:p w:rsidR="0021729E" w:rsidRDefault="0021729E" w:rsidP="005E45AF">
      <w:pPr>
        <w:numPr>
          <w:ilvl w:val="0"/>
          <w:numId w:val="58"/>
        </w:numPr>
        <w:tabs>
          <w:tab w:val="left" w:pos="720"/>
        </w:tabs>
        <w:divId w:val="1154181471"/>
      </w:pPr>
      <w:r>
        <w:t xml:space="preserve">Specify a file extension in the dialog by selecting the </w:t>
      </w:r>
      <w:r>
        <w:rPr>
          <w:b/>
          <w:bCs/>
        </w:rPr>
        <w:t>Save as type</w:t>
      </w:r>
      <w:r>
        <w:t xml:space="preserve"> to be one of following CAMEO formats: </w:t>
      </w:r>
    </w:p>
    <w:p w:rsidR="0021729E" w:rsidRDefault="0021729E" w:rsidP="0021729E">
      <w:pPr>
        <w:pStyle w:val="indent"/>
        <w:divId w:val="1154181471"/>
      </w:pPr>
      <w:r>
        <w:t xml:space="preserve">CAMEO 1 Layer- This export prepares Transient </w:t>
      </w:r>
      <w:r w:rsidR="007E491A">
        <w:t>S</w:t>
      </w:r>
      <w:r>
        <w:t xml:space="preserve">teps, Mode Sweeps and Fuel and Speed Sweeps for a CAMEO 1 Layer DOE format composed of a complete set of operating points. </w:t>
      </w:r>
    </w:p>
    <w:p w:rsidR="0021729E" w:rsidRDefault="0021729E" w:rsidP="0021729E">
      <w:pPr>
        <w:pStyle w:val="indent"/>
        <w:divId w:val="1154181471"/>
      </w:pPr>
      <w:r>
        <w:t xml:space="preserve">CAMEO 2 Layer-This export is prepared for CAMEO 2 Layer DOE for Mode Sweeps and Transient Steps, </w:t>
      </w:r>
      <w:r w:rsidR="00184CF6">
        <w:t>and</w:t>
      </w:r>
      <w:r w:rsidR="00E25C3A">
        <w:t xml:space="preserve"> for</w:t>
      </w:r>
      <w:r>
        <w:t xml:space="preserve"> Fuel and Speed Sweeps. </w:t>
      </w:r>
    </w:p>
    <w:p w:rsidR="0021729E" w:rsidRDefault="0021729E" w:rsidP="0021729E">
      <w:pPr>
        <w:pStyle w:val="indent"/>
        <w:divId w:val="1154181471"/>
      </w:pPr>
      <w:r>
        <w:t xml:space="preserve">In two layer format, the first layer composed of the operating points (engine speed and injection quantity). The second layer contains separate details for each operating point. </w:t>
      </w:r>
    </w:p>
    <w:p w:rsidR="0021729E" w:rsidRDefault="0021729E" w:rsidP="0021729E">
      <w:pPr>
        <w:pStyle w:val="indent"/>
        <w:divId w:val="1154181471"/>
      </w:pPr>
      <w:r>
        <w:t xml:space="preserve">For more information, refer to </w:t>
      </w:r>
      <w:r w:rsidR="004F2588">
        <w:t xml:space="preserve">the </w:t>
      </w:r>
      <w:r>
        <w:rPr>
          <w:i/>
          <w:iCs/>
        </w:rPr>
        <w:t xml:space="preserve">AVL CAMEO Advanced Users Guide, </w:t>
      </w:r>
      <w:r w:rsidR="00655751">
        <w:t>specifically</w:t>
      </w:r>
      <w:r>
        <w:t xml:space="preserve"> the sections on </w:t>
      </w:r>
      <w:r>
        <w:rPr>
          <w:i/>
          <w:iCs/>
        </w:rPr>
        <w:t>Creating a Test</w:t>
      </w:r>
      <w:r>
        <w:t xml:space="preserve"> and </w:t>
      </w:r>
      <w:r>
        <w:rPr>
          <w:i/>
          <w:iCs/>
        </w:rPr>
        <w:t>Operating Points</w:t>
      </w:r>
      <w:r>
        <w:t xml:space="preserve">. </w:t>
      </w:r>
    </w:p>
    <w:p w:rsidR="0021729E" w:rsidRDefault="0021729E" w:rsidP="005E45AF">
      <w:pPr>
        <w:numPr>
          <w:ilvl w:val="0"/>
          <w:numId w:val="59"/>
        </w:numPr>
        <w:tabs>
          <w:tab w:val="left" w:pos="720"/>
        </w:tabs>
        <w:divId w:val="1154181471"/>
      </w:pPr>
      <w:r>
        <w:t xml:space="preserve">Specify the file name and path of </w:t>
      </w:r>
      <w:r w:rsidR="00E2093A">
        <w:t xml:space="preserve">the </w:t>
      </w:r>
      <w:r>
        <w:t xml:space="preserve">legend file. Click </w:t>
      </w:r>
      <w:r>
        <w:rPr>
          <w:b/>
          <w:bCs/>
        </w:rPr>
        <w:t>Save</w:t>
      </w:r>
      <w:r>
        <w:t xml:space="preserve">. </w:t>
      </w:r>
    </w:p>
    <w:p w:rsidR="0021729E" w:rsidRDefault="0021729E" w:rsidP="005E45AF">
      <w:pPr>
        <w:numPr>
          <w:ilvl w:val="0"/>
          <w:numId w:val="59"/>
        </w:numPr>
        <w:tabs>
          <w:tab w:val="left" w:pos="720"/>
        </w:tabs>
        <w:divId w:val="1154181471"/>
      </w:pPr>
      <w:r>
        <w:lastRenderedPageBreak/>
        <w:t xml:space="preserve">Select the option to directly open the exported file if desired. </w:t>
      </w:r>
    </w:p>
    <w:p w:rsidR="0021729E" w:rsidRDefault="00656686" w:rsidP="0021729E">
      <w:pPr>
        <w:ind w:left="160"/>
        <w:divId w:val="1154181471"/>
      </w:pPr>
      <w:r>
        <w:rPr>
          <w:b/>
          <w:bCs/>
        </w:rPr>
        <w:t>Output</w:t>
      </w:r>
      <w:r w:rsidR="0021729E">
        <w:rPr>
          <w:b/>
          <w:bCs/>
        </w:rPr>
        <w:t xml:space="preserve"> of the Export Operation for the CAMEO Formats:</w:t>
      </w:r>
      <w:r w:rsidR="0021729E">
        <w:t xml:space="preserve"> </w:t>
      </w:r>
    </w:p>
    <w:p w:rsidR="0021729E" w:rsidRDefault="0021729E" w:rsidP="005E45AF">
      <w:pPr>
        <w:numPr>
          <w:ilvl w:val="0"/>
          <w:numId w:val="60"/>
        </w:numPr>
        <w:tabs>
          <w:tab w:val="left" w:pos="720"/>
        </w:tabs>
        <w:divId w:val="1154181471"/>
      </w:pPr>
      <w:r>
        <w:t>The Legend file in the specified path, containing general information as well as information regarding the generated files.</w:t>
      </w:r>
    </w:p>
    <w:p w:rsidR="0021729E" w:rsidRDefault="0021729E" w:rsidP="005E45AF">
      <w:pPr>
        <w:numPr>
          <w:ilvl w:val="0"/>
          <w:numId w:val="60"/>
        </w:numPr>
        <w:tabs>
          <w:tab w:val="left" w:pos="720"/>
        </w:tabs>
        <w:divId w:val="1154181471"/>
      </w:pPr>
      <w:r>
        <w:t xml:space="preserve">A folder with the same name as the legend file (stored under the folder containing the legend file) that contains the generated files. The files available in that folder depend on the CAMEO format: </w:t>
      </w:r>
    </w:p>
    <w:p w:rsidR="0021729E" w:rsidRDefault="0021729E" w:rsidP="0021729E">
      <w:pPr>
        <w:pStyle w:val="indent"/>
        <w:divId w:val="1154181471"/>
      </w:pPr>
      <w:r>
        <w:t>1 Layer Format</w:t>
      </w:r>
    </w:p>
    <w:p w:rsidR="0021729E" w:rsidRDefault="0021729E" w:rsidP="0021729E">
      <w:pPr>
        <w:pStyle w:val="indent"/>
        <w:divId w:val="1154181471"/>
      </w:pPr>
      <w:r>
        <w:rPr>
          <w:i/>
          <w:iCs/>
        </w:rPr>
        <w:t>[</w:t>
      </w:r>
      <w:proofErr w:type="gramStart"/>
      <w:r>
        <w:rPr>
          <w:i/>
          <w:iCs/>
        </w:rPr>
        <w:t>legend</w:t>
      </w:r>
      <w:proofErr w:type="gramEnd"/>
      <w:r>
        <w:rPr>
          <w:i/>
          <w:iCs/>
        </w:rPr>
        <w:t xml:space="preserve"> name]_</w:t>
      </w:r>
      <w:proofErr w:type="gramStart"/>
      <w:r>
        <w:rPr>
          <w:i/>
          <w:iCs/>
        </w:rPr>
        <w:t>FuelAndSpeedSweeps.txt</w:t>
      </w:r>
      <w:r>
        <w:t xml:space="preserve"> :</w:t>
      </w:r>
      <w:proofErr w:type="gramEnd"/>
      <w:r>
        <w:t xml:space="preserve"> Contains </w:t>
      </w:r>
      <w:r w:rsidR="007E491A">
        <w:t>Fuel and Speed Sweep</w:t>
      </w:r>
      <w:r>
        <w:t xml:space="preserve">s data for each operating point. </w:t>
      </w:r>
    </w:p>
    <w:p w:rsidR="0021729E" w:rsidRDefault="0021729E" w:rsidP="0021729E">
      <w:pPr>
        <w:pStyle w:val="indent"/>
        <w:divId w:val="1154181471"/>
      </w:pPr>
      <w:r>
        <w:rPr>
          <w:i/>
          <w:iCs/>
        </w:rPr>
        <w:t>[</w:t>
      </w:r>
      <w:proofErr w:type="gramStart"/>
      <w:r>
        <w:rPr>
          <w:i/>
          <w:iCs/>
        </w:rPr>
        <w:t>legend</w:t>
      </w:r>
      <w:proofErr w:type="gramEnd"/>
      <w:r>
        <w:rPr>
          <w:i/>
          <w:iCs/>
        </w:rPr>
        <w:t xml:space="preserve"> name]_ </w:t>
      </w:r>
      <w:proofErr w:type="gramStart"/>
      <w:r>
        <w:rPr>
          <w:i/>
          <w:iCs/>
        </w:rPr>
        <w:t>ModeSweeps.txt</w:t>
      </w:r>
      <w:r>
        <w:t xml:space="preserve"> :</w:t>
      </w:r>
      <w:proofErr w:type="gramEnd"/>
      <w:r>
        <w:t xml:space="preserve"> Contains </w:t>
      </w:r>
      <w:r w:rsidR="007E491A">
        <w:t>Mode Sweep</w:t>
      </w:r>
      <w:r>
        <w:t xml:space="preserve">s data for each operating point. </w:t>
      </w:r>
    </w:p>
    <w:p w:rsidR="0021729E" w:rsidRDefault="0021729E" w:rsidP="0021729E">
      <w:pPr>
        <w:pStyle w:val="indent"/>
        <w:divId w:val="1154181471"/>
      </w:pPr>
      <w:r>
        <w:rPr>
          <w:i/>
          <w:iCs/>
        </w:rPr>
        <w:t>[</w:t>
      </w:r>
      <w:proofErr w:type="gramStart"/>
      <w:r>
        <w:rPr>
          <w:i/>
          <w:iCs/>
        </w:rPr>
        <w:t>legend</w:t>
      </w:r>
      <w:proofErr w:type="gramEnd"/>
      <w:r>
        <w:rPr>
          <w:i/>
          <w:iCs/>
        </w:rPr>
        <w:t xml:space="preserve"> name]_ </w:t>
      </w:r>
      <w:proofErr w:type="gramStart"/>
      <w:r>
        <w:rPr>
          <w:i/>
          <w:iCs/>
        </w:rPr>
        <w:t>TransientStep.txt</w:t>
      </w:r>
      <w:r>
        <w:t xml:space="preserve"> :</w:t>
      </w:r>
      <w:proofErr w:type="gramEnd"/>
      <w:r>
        <w:t xml:space="preserve"> Contains </w:t>
      </w:r>
      <w:r w:rsidR="007E491A">
        <w:t>Transient Steps</w:t>
      </w:r>
      <w:r>
        <w:t xml:space="preserve"> data for each operating point. </w:t>
      </w:r>
    </w:p>
    <w:p w:rsidR="0021729E" w:rsidRDefault="0021729E" w:rsidP="0021729E">
      <w:pPr>
        <w:pStyle w:val="indent"/>
        <w:divId w:val="1154181471"/>
      </w:pPr>
      <w:r>
        <w:t>2 Layer Format</w:t>
      </w:r>
    </w:p>
    <w:p w:rsidR="001F027E" w:rsidRPr="002A43D9" w:rsidRDefault="001F027E" w:rsidP="001F027E">
      <w:pPr>
        <w:pStyle w:val="indent"/>
        <w:divId w:val="1154181471"/>
      </w:pPr>
      <w:r w:rsidRPr="002A43D9">
        <w:rPr>
          <w:i/>
          <w:iCs/>
        </w:rPr>
        <w:t>[</w:t>
      </w:r>
      <w:proofErr w:type="gramStart"/>
      <w:r w:rsidRPr="002A43D9">
        <w:rPr>
          <w:i/>
          <w:iCs/>
        </w:rPr>
        <w:t>legend</w:t>
      </w:r>
      <w:proofErr w:type="gramEnd"/>
      <w:r w:rsidRPr="002A43D9">
        <w:rPr>
          <w:i/>
          <w:iCs/>
        </w:rPr>
        <w:t xml:space="preserve"> name] </w:t>
      </w:r>
      <w:r>
        <w:rPr>
          <w:i/>
          <w:iCs/>
        </w:rPr>
        <w:t>_</w:t>
      </w:r>
      <w:r w:rsidRPr="002A43D9">
        <w:rPr>
          <w:i/>
          <w:iCs/>
        </w:rPr>
        <w:t>FuelAndSpeedSweeps_</w:t>
      </w:r>
      <w:proofErr w:type="gramStart"/>
      <w:r w:rsidRPr="002A43D9">
        <w:rPr>
          <w:i/>
          <w:iCs/>
        </w:rPr>
        <w:t>1L.txt</w:t>
      </w:r>
      <w:r w:rsidRPr="002A43D9">
        <w:t xml:space="preserve"> :</w:t>
      </w:r>
      <w:proofErr w:type="gramEnd"/>
      <w:r w:rsidRPr="002A43D9">
        <w:t xml:space="preserve"> Contains definition of </w:t>
      </w:r>
      <w:r w:rsidR="007E491A">
        <w:t>Fuel and Speed Sweep</w:t>
      </w:r>
      <w:r w:rsidRPr="002A43D9">
        <w:t xml:space="preserve">s operating points. It is usually imported to the first layer of the two layer format. </w:t>
      </w:r>
    </w:p>
    <w:p w:rsidR="001F027E" w:rsidRPr="002A43D9" w:rsidRDefault="001F027E" w:rsidP="001F027E">
      <w:pPr>
        <w:pStyle w:val="indent"/>
        <w:divId w:val="1154181471"/>
      </w:pPr>
      <w:r w:rsidRPr="002A43D9">
        <w:rPr>
          <w:i/>
          <w:iCs/>
        </w:rPr>
        <w:t>[</w:t>
      </w:r>
      <w:proofErr w:type="gramStart"/>
      <w:r w:rsidRPr="002A43D9">
        <w:rPr>
          <w:i/>
          <w:iCs/>
        </w:rPr>
        <w:t>legend</w:t>
      </w:r>
      <w:proofErr w:type="gramEnd"/>
      <w:r w:rsidRPr="002A43D9">
        <w:rPr>
          <w:i/>
          <w:iCs/>
        </w:rPr>
        <w:t xml:space="preserve"> name]</w:t>
      </w:r>
      <w:r w:rsidRPr="00926DB6">
        <w:rPr>
          <w:i/>
          <w:iCs/>
        </w:rPr>
        <w:t xml:space="preserve"> </w:t>
      </w:r>
      <w:r>
        <w:rPr>
          <w:i/>
          <w:iCs/>
        </w:rPr>
        <w:t>_</w:t>
      </w:r>
      <w:proofErr w:type="spellStart"/>
      <w:r w:rsidRPr="002A43D9">
        <w:rPr>
          <w:i/>
          <w:iCs/>
        </w:rPr>
        <w:t>FuelAndSpeedSweeps</w:t>
      </w:r>
      <w:proofErr w:type="spellEnd"/>
      <w:proofErr w:type="gramStart"/>
      <w:r w:rsidRPr="002A43D9">
        <w:rPr>
          <w:i/>
          <w:iCs/>
        </w:rPr>
        <w:t>_[</w:t>
      </w:r>
      <w:proofErr w:type="gramEnd"/>
      <w:r w:rsidRPr="002A43D9">
        <w:rPr>
          <w:i/>
          <w:iCs/>
        </w:rPr>
        <w:t>OP name].txt</w:t>
      </w:r>
      <w:r w:rsidRPr="002A43D9">
        <w:t xml:space="preserve"> : Contains </w:t>
      </w:r>
      <w:r w:rsidR="007E491A">
        <w:t>Fuel and Speed Sweep</w:t>
      </w:r>
      <w:r>
        <w:t xml:space="preserve">s for the specified operating point. It is usually imported to the second layer of the two layer format. </w:t>
      </w:r>
    </w:p>
    <w:p w:rsidR="00586400" w:rsidRDefault="001F027E" w:rsidP="0021729E">
      <w:pPr>
        <w:pStyle w:val="indent"/>
        <w:divId w:val="1154181471"/>
      </w:pPr>
      <w:r w:rsidDel="001F027E">
        <w:rPr>
          <w:i/>
          <w:iCs/>
        </w:rPr>
        <w:t xml:space="preserve"> </w:t>
      </w:r>
      <w:r w:rsidR="0021729E">
        <w:rPr>
          <w:i/>
          <w:iCs/>
        </w:rPr>
        <w:t>[</w:t>
      </w:r>
      <w:proofErr w:type="gramStart"/>
      <w:r w:rsidR="0021729E">
        <w:rPr>
          <w:i/>
          <w:iCs/>
        </w:rPr>
        <w:t>legend</w:t>
      </w:r>
      <w:proofErr w:type="gramEnd"/>
      <w:r w:rsidR="0021729E">
        <w:rPr>
          <w:i/>
          <w:iCs/>
        </w:rPr>
        <w:t xml:space="preserve"> name] _ModeSweeps_</w:t>
      </w:r>
      <w:proofErr w:type="gramStart"/>
      <w:r w:rsidR="0021729E">
        <w:rPr>
          <w:i/>
          <w:iCs/>
        </w:rPr>
        <w:t>1L.txt</w:t>
      </w:r>
      <w:r w:rsidR="0021729E">
        <w:t xml:space="preserve"> :</w:t>
      </w:r>
      <w:proofErr w:type="gramEnd"/>
      <w:r w:rsidR="0021729E">
        <w:t xml:space="preserve"> Contains definition of </w:t>
      </w:r>
      <w:r w:rsidR="007E491A">
        <w:t>Mode Sweep</w:t>
      </w:r>
      <w:r w:rsidR="0021729E">
        <w:t>s operating points.</w:t>
      </w:r>
    </w:p>
    <w:p w:rsidR="0021729E" w:rsidRDefault="0021729E" w:rsidP="0021729E">
      <w:pPr>
        <w:pStyle w:val="indent"/>
        <w:divId w:val="1154181471"/>
      </w:pPr>
      <w:r>
        <w:rPr>
          <w:i/>
          <w:iCs/>
        </w:rPr>
        <w:t>[</w:t>
      </w:r>
      <w:proofErr w:type="gramStart"/>
      <w:r>
        <w:rPr>
          <w:i/>
          <w:iCs/>
        </w:rPr>
        <w:t>legend</w:t>
      </w:r>
      <w:proofErr w:type="gramEnd"/>
      <w:r>
        <w:rPr>
          <w:i/>
          <w:iCs/>
        </w:rPr>
        <w:t xml:space="preserve"> name] _</w:t>
      </w:r>
      <w:proofErr w:type="spellStart"/>
      <w:r>
        <w:rPr>
          <w:i/>
          <w:iCs/>
        </w:rPr>
        <w:t>ModeSweeps</w:t>
      </w:r>
      <w:proofErr w:type="spellEnd"/>
      <w:proofErr w:type="gramStart"/>
      <w:r>
        <w:rPr>
          <w:i/>
          <w:iCs/>
        </w:rPr>
        <w:t>_[</w:t>
      </w:r>
      <w:proofErr w:type="gramEnd"/>
      <w:r>
        <w:rPr>
          <w:i/>
          <w:iCs/>
        </w:rPr>
        <w:t>OP name].txt</w:t>
      </w:r>
      <w:r>
        <w:t xml:space="preserve"> : Contains </w:t>
      </w:r>
      <w:r w:rsidR="007E491A">
        <w:t>Mode Sweep</w:t>
      </w:r>
      <w:r>
        <w:t xml:space="preserve">s for the specified operating point. It is usually imported to the second layer of the two layer format. </w:t>
      </w:r>
    </w:p>
    <w:p w:rsidR="0021729E" w:rsidRDefault="0021729E" w:rsidP="0021729E">
      <w:pPr>
        <w:pStyle w:val="indent"/>
        <w:divId w:val="1154181471"/>
      </w:pPr>
      <w:r>
        <w:t>[</w:t>
      </w:r>
      <w:proofErr w:type="gramStart"/>
      <w:r>
        <w:t>legend</w:t>
      </w:r>
      <w:proofErr w:type="gramEnd"/>
      <w:r>
        <w:t xml:space="preserve"> name] </w:t>
      </w:r>
      <w:r>
        <w:rPr>
          <w:i/>
          <w:iCs/>
        </w:rPr>
        <w:t>_TransientStep_</w:t>
      </w:r>
      <w:proofErr w:type="gramStart"/>
      <w:r>
        <w:rPr>
          <w:i/>
          <w:iCs/>
        </w:rPr>
        <w:t>1L.txt</w:t>
      </w:r>
      <w:r>
        <w:t xml:space="preserve"> :</w:t>
      </w:r>
      <w:proofErr w:type="gramEnd"/>
      <w:r>
        <w:t xml:space="preserve"> Contains the definition of </w:t>
      </w:r>
      <w:r w:rsidR="007E491A">
        <w:t>Transient Steps</w:t>
      </w:r>
      <w:r>
        <w:t xml:space="preserve"> operating points. It is usually imported to the first layer of the two layer format. </w:t>
      </w:r>
    </w:p>
    <w:p w:rsidR="0021729E" w:rsidRDefault="0021729E" w:rsidP="0021729E">
      <w:pPr>
        <w:pStyle w:val="indent"/>
        <w:divId w:val="1154181471"/>
      </w:pPr>
      <w:r>
        <w:rPr>
          <w:i/>
          <w:iCs/>
        </w:rPr>
        <w:t>[</w:t>
      </w:r>
      <w:proofErr w:type="gramStart"/>
      <w:r>
        <w:rPr>
          <w:i/>
          <w:iCs/>
        </w:rPr>
        <w:t>legend</w:t>
      </w:r>
      <w:proofErr w:type="gramEnd"/>
      <w:r>
        <w:rPr>
          <w:i/>
          <w:iCs/>
        </w:rPr>
        <w:t xml:space="preserve"> name] _</w:t>
      </w:r>
      <w:proofErr w:type="spellStart"/>
      <w:r>
        <w:rPr>
          <w:i/>
          <w:iCs/>
        </w:rPr>
        <w:t>TransientStep</w:t>
      </w:r>
      <w:proofErr w:type="spellEnd"/>
      <w:proofErr w:type="gramStart"/>
      <w:r>
        <w:rPr>
          <w:i/>
          <w:iCs/>
        </w:rPr>
        <w:t>_[</w:t>
      </w:r>
      <w:proofErr w:type="gramEnd"/>
      <w:r>
        <w:rPr>
          <w:i/>
          <w:iCs/>
        </w:rPr>
        <w:t>OP name].txt</w:t>
      </w:r>
      <w:r>
        <w:t xml:space="preserve"> : Contains </w:t>
      </w:r>
      <w:r w:rsidR="007E491A">
        <w:t>Transient Step</w:t>
      </w:r>
      <w:r>
        <w:t xml:space="preserve">s for the specified operating point. It is usually imported to the second layer of the two layer format. </w:t>
      </w:r>
    </w:p>
    <w:p w:rsidR="00D81BE2" w:rsidRDefault="00D81BE2" w:rsidP="00D81BE2">
      <w:pPr>
        <w:divId w:val="1154181471"/>
        <w:rPr>
          <w:b/>
        </w:rPr>
      </w:pPr>
    </w:p>
    <w:p w:rsidR="00D81BE2" w:rsidRPr="00BE2262" w:rsidRDefault="00D81BE2" w:rsidP="00D81BE2">
      <w:pPr>
        <w:divId w:val="1154181471"/>
        <w:rPr>
          <w:b/>
        </w:rPr>
      </w:pPr>
      <w:r>
        <w:rPr>
          <w:b/>
        </w:rPr>
        <w:t>To i</w:t>
      </w:r>
      <w:r w:rsidRPr="00BE2262">
        <w:rPr>
          <w:b/>
        </w:rPr>
        <w:t xml:space="preserve">mport </w:t>
      </w:r>
      <w:r>
        <w:rPr>
          <w:b/>
        </w:rPr>
        <w:t xml:space="preserve">OnRAMP-generated </w:t>
      </w:r>
      <w:r w:rsidRPr="00BE2262">
        <w:rPr>
          <w:b/>
        </w:rPr>
        <w:t xml:space="preserve">text files to </w:t>
      </w:r>
      <w:r>
        <w:rPr>
          <w:b/>
        </w:rPr>
        <w:t xml:space="preserve">AVL </w:t>
      </w:r>
      <w:r w:rsidRPr="00BE2262">
        <w:rPr>
          <w:b/>
        </w:rPr>
        <w:t>CAMEO:</w:t>
      </w:r>
    </w:p>
    <w:p w:rsidR="00D81BE2" w:rsidRDefault="00D81BE2" w:rsidP="009138FC">
      <w:pPr>
        <w:pStyle w:val="ListParagraph"/>
        <w:numPr>
          <w:ilvl w:val="0"/>
          <w:numId w:val="164"/>
        </w:numPr>
        <w:divId w:val="1154181471"/>
      </w:pPr>
      <w:r>
        <w:t xml:space="preserve">Create an AVL </w:t>
      </w:r>
      <w:r w:rsidRPr="007A4C66">
        <w:t xml:space="preserve">CAMEO </w:t>
      </w:r>
      <w:r>
        <w:t>system</w:t>
      </w:r>
      <w:r w:rsidR="005107DD">
        <w:t>.</w:t>
      </w:r>
    </w:p>
    <w:p w:rsidR="00D81BE2" w:rsidRDefault="00D81BE2" w:rsidP="005107DD">
      <w:pPr>
        <w:pStyle w:val="indent"/>
        <w:divId w:val="1154181471"/>
      </w:pPr>
      <w:r>
        <w:t>C</w:t>
      </w:r>
      <w:r w:rsidRPr="0088271D">
        <w:t xml:space="preserve">reate </w:t>
      </w:r>
      <w:r>
        <w:t xml:space="preserve">a </w:t>
      </w:r>
      <w:r w:rsidRPr="0088271D">
        <w:t>system by enter</w:t>
      </w:r>
      <w:r>
        <w:t>ing</w:t>
      </w:r>
      <w:r w:rsidRPr="0088271D">
        <w:t xml:space="preserve"> </w:t>
      </w:r>
      <w:r>
        <w:t xml:space="preserve">the </w:t>
      </w:r>
      <w:r w:rsidRPr="0088271D">
        <w:t xml:space="preserve">technology of </w:t>
      </w:r>
      <w:r>
        <w:t xml:space="preserve">the </w:t>
      </w:r>
      <w:r w:rsidRPr="0088271D">
        <w:t xml:space="preserve">test bed and </w:t>
      </w:r>
      <w:r>
        <w:t xml:space="preserve">then </w:t>
      </w:r>
      <w:r w:rsidRPr="0088271D">
        <w:t xml:space="preserve">defining manipulated variables (channels) </w:t>
      </w:r>
      <w:r>
        <w:t>that</w:t>
      </w:r>
      <w:r w:rsidRPr="0088271D">
        <w:t xml:space="preserve"> are appropriate for that technology.</w:t>
      </w:r>
    </w:p>
    <w:p w:rsidR="00D81BE2" w:rsidRDefault="00D81BE2" w:rsidP="005107DD">
      <w:pPr>
        <w:pStyle w:val="indent"/>
        <w:divId w:val="1154181471"/>
      </w:pPr>
      <w:r w:rsidRPr="0088271D">
        <w:t xml:space="preserve">The channels should match </w:t>
      </w:r>
      <w:r>
        <w:t xml:space="preserve">the </w:t>
      </w:r>
      <w:r w:rsidRPr="0088271D">
        <w:t>list of OnR</w:t>
      </w:r>
      <w:r>
        <w:t>AMP</w:t>
      </w:r>
      <w:r w:rsidRPr="0088271D">
        <w:t xml:space="preserve"> manipulated variables </w:t>
      </w:r>
      <w:r>
        <w:t xml:space="preserve">that were </w:t>
      </w:r>
      <w:r w:rsidRPr="0088271D">
        <w:t xml:space="preserve">used during </w:t>
      </w:r>
      <w:r>
        <w:t xml:space="preserve">the </w:t>
      </w:r>
      <w:r w:rsidR="009B3206">
        <w:t>DOE</w:t>
      </w:r>
      <w:r w:rsidRPr="0088271D">
        <w:t>.</w:t>
      </w:r>
    </w:p>
    <w:p w:rsidR="00D81BE2" w:rsidRDefault="00D81BE2" w:rsidP="005107DD">
      <w:pPr>
        <w:pStyle w:val="indent"/>
        <w:divId w:val="1154181471"/>
      </w:pPr>
      <w:r>
        <w:t>Create the c</w:t>
      </w:r>
      <w:r w:rsidRPr="0088271D">
        <w:t>ontrol mode</w:t>
      </w:r>
      <w:r>
        <w:t xml:space="preserve"> of the system and set its </w:t>
      </w:r>
      <w:proofErr w:type="spellStart"/>
      <w:r w:rsidRPr="0088271D">
        <w:t>dyno</w:t>
      </w:r>
      <w:proofErr w:type="spellEnd"/>
      <w:r w:rsidRPr="0088271D">
        <w:t xml:space="preserve"> and engine</w:t>
      </w:r>
      <w:r>
        <w:t xml:space="preserve"> signals</w:t>
      </w:r>
      <w:r w:rsidRPr="0088271D">
        <w:t xml:space="preserve"> </w:t>
      </w:r>
      <w:r>
        <w:t>from the available channels</w:t>
      </w:r>
      <w:r w:rsidRPr="0088271D">
        <w:t>.</w:t>
      </w:r>
    </w:p>
    <w:p w:rsidR="00D81BE2" w:rsidRPr="005107DD" w:rsidRDefault="00D81BE2" w:rsidP="005107DD">
      <w:pPr>
        <w:pStyle w:val="indent"/>
        <w:divId w:val="1154181471"/>
      </w:pPr>
      <w:r w:rsidRPr="005107DD">
        <w:t>For more information</w:t>
      </w:r>
      <w:r w:rsidR="005107DD">
        <w:t>,</w:t>
      </w:r>
      <w:r w:rsidRPr="005107DD">
        <w:t xml:space="preserve"> refer to </w:t>
      </w:r>
      <w:r w:rsidR="004F2588">
        <w:t xml:space="preserve">the </w:t>
      </w:r>
      <w:r w:rsidRPr="005107DD">
        <w:rPr>
          <w:i/>
        </w:rPr>
        <w:t>AVL CAMEO 2012 Users Guide Basics</w:t>
      </w:r>
      <w:r w:rsidR="004F2588">
        <w:rPr>
          <w:i/>
        </w:rPr>
        <w:t xml:space="preserve"> </w:t>
      </w:r>
      <w:r w:rsidR="008B0C69" w:rsidRPr="008B0C69">
        <w:t>manual</w:t>
      </w:r>
      <w:r w:rsidR="005107DD">
        <w:rPr>
          <w:i/>
        </w:rPr>
        <w:t>.</w:t>
      </w:r>
    </w:p>
    <w:p w:rsidR="00D81BE2" w:rsidRDefault="00D81BE2" w:rsidP="009138FC">
      <w:pPr>
        <w:pStyle w:val="ListParagraph"/>
        <w:numPr>
          <w:ilvl w:val="0"/>
          <w:numId w:val="164"/>
        </w:numPr>
        <w:divId w:val="1154181471"/>
      </w:pPr>
      <w:r>
        <w:t>Create a test</w:t>
      </w:r>
      <w:r w:rsidR="005107DD">
        <w:t>.</w:t>
      </w:r>
    </w:p>
    <w:p w:rsidR="00D81BE2" w:rsidRDefault="00D81BE2" w:rsidP="005107DD">
      <w:pPr>
        <w:pStyle w:val="indent"/>
        <w:divId w:val="1154181471"/>
      </w:pPr>
      <w:r>
        <w:t>C</w:t>
      </w:r>
      <w:r w:rsidRPr="0088271D">
        <w:t xml:space="preserve">reate a test </w:t>
      </w:r>
      <w:r>
        <w:t xml:space="preserve">by right-clicking on a </w:t>
      </w:r>
      <w:r w:rsidRPr="0088271D">
        <w:t>project</w:t>
      </w:r>
      <w:r>
        <w:t xml:space="preserve"> and selecting</w:t>
      </w:r>
      <w:r w:rsidRPr="0088271D">
        <w:t xml:space="preserve"> </w:t>
      </w:r>
      <w:r w:rsidRPr="005107DD">
        <w:rPr>
          <w:b/>
        </w:rPr>
        <w:t>New</w:t>
      </w:r>
      <w:r>
        <w:t>.</w:t>
      </w:r>
    </w:p>
    <w:p w:rsidR="00D81BE2" w:rsidRDefault="00D81BE2" w:rsidP="005107DD">
      <w:pPr>
        <w:pStyle w:val="indent"/>
        <w:divId w:val="1154181471"/>
      </w:pPr>
      <w:r>
        <w:t>S</w:t>
      </w:r>
      <w:r w:rsidRPr="0088271D">
        <w:t>elect</w:t>
      </w:r>
      <w:r>
        <w:t xml:space="preserve"> a one or</w:t>
      </w:r>
      <w:r w:rsidRPr="0088271D">
        <w:t xml:space="preserve"> two layer DOE</w:t>
      </w:r>
      <w:r w:rsidR="005107DD">
        <w:t>.</w:t>
      </w:r>
      <w:r>
        <w:t xml:space="preserve"> </w:t>
      </w:r>
      <w:r w:rsidR="005107DD">
        <w:t>Make t</w:t>
      </w:r>
      <w:r>
        <w:t>he selection consistent with your choice when exporting the DOE from OnRAMP</w:t>
      </w:r>
      <w:r w:rsidRPr="0088271D">
        <w:t>.</w:t>
      </w:r>
    </w:p>
    <w:p w:rsidR="005107DD" w:rsidRPr="005107DD" w:rsidRDefault="005107DD" w:rsidP="005107DD">
      <w:pPr>
        <w:pStyle w:val="indent"/>
        <w:divId w:val="1154181471"/>
      </w:pPr>
      <w:r w:rsidRPr="005107DD">
        <w:t>For more information</w:t>
      </w:r>
      <w:r>
        <w:t>,</w:t>
      </w:r>
      <w:r w:rsidRPr="005107DD">
        <w:t xml:space="preserve"> refer to </w:t>
      </w:r>
      <w:r w:rsidR="004F2588">
        <w:t xml:space="preserve">the </w:t>
      </w:r>
      <w:r w:rsidRPr="005107DD">
        <w:rPr>
          <w:i/>
        </w:rPr>
        <w:t>AVL CAMEO 2012 Users Guide Basics</w:t>
      </w:r>
      <w:r w:rsidR="004F2588">
        <w:t xml:space="preserve"> manual</w:t>
      </w:r>
      <w:r>
        <w:rPr>
          <w:i/>
        </w:rPr>
        <w:t>.</w:t>
      </w:r>
    </w:p>
    <w:p w:rsidR="00D81BE2" w:rsidRDefault="00D81BE2" w:rsidP="009138FC">
      <w:pPr>
        <w:pStyle w:val="ListParagraph"/>
        <w:numPr>
          <w:ilvl w:val="0"/>
          <w:numId w:val="164"/>
        </w:numPr>
        <w:divId w:val="1154181471"/>
      </w:pPr>
      <w:r>
        <w:lastRenderedPageBreak/>
        <w:t>Assign a subsystem to the test</w:t>
      </w:r>
      <w:r w:rsidR="00C3051B">
        <w:t>.</w:t>
      </w:r>
    </w:p>
    <w:p w:rsidR="00D81BE2" w:rsidRDefault="00D81BE2" w:rsidP="00D203C9">
      <w:pPr>
        <w:pStyle w:val="indent"/>
        <w:divId w:val="1154181471"/>
      </w:pPr>
      <w:r>
        <w:t>A</w:t>
      </w:r>
      <w:r w:rsidRPr="0088271D">
        <w:t xml:space="preserve">ssign the subsystem created in </w:t>
      </w:r>
      <w:r w:rsidR="00D203C9">
        <w:t>S</w:t>
      </w:r>
      <w:r>
        <w:t>tep 1</w:t>
      </w:r>
      <w:r w:rsidRPr="0088271D">
        <w:t xml:space="preserve"> to </w:t>
      </w:r>
      <w:r w:rsidR="00D617B5">
        <w:t xml:space="preserve">the </w:t>
      </w:r>
      <w:r>
        <w:t xml:space="preserve">test created in </w:t>
      </w:r>
      <w:r w:rsidR="00D203C9">
        <w:t>S</w:t>
      </w:r>
      <w:r>
        <w:t>tep 2 by clicking</w:t>
      </w:r>
      <w:r w:rsidRPr="0088271D">
        <w:t xml:space="preserve"> </w:t>
      </w:r>
      <w:r w:rsidRPr="00755368">
        <w:rPr>
          <w:b/>
        </w:rPr>
        <w:t>Add subsystem</w:t>
      </w:r>
      <w:r w:rsidRPr="0088271D">
        <w:t>.</w:t>
      </w:r>
    </w:p>
    <w:p w:rsidR="00D81BE2" w:rsidRDefault="00D81BE2" w:rsidP="00D203C9">
      <w:pPr>
        <w:pStyle w:val="indent"/>
        <w:divId w:val="1154181471"/>
      </w:pPr>
      <w:r w:rsidRPr="00755368">
        <w:t>For more information</w:t>
      </w:r>
      <w:r w:rsidR="006A16F5">
        <w:t>,</w:t>
      </w:r>
      <w:r w:rsidRPr="00755368">
        <w:t xml:space="preserve"> </w:t>
      </w:r>
      <w:r w:rsidR="00755368">
        <w:t>refer to</w:t>
      </w:r>
      <w:r w:rsidRPr="001D3965">
        <w:rPr>
          <w:i/>
        </w:rPr>
        <w:t xml:space="preserve"> </w:t>
      </w:r>
      <w:r w:rsidR="008B0C69" w:rsidRPr="008B0C69">
        <w:t>the</w:t>
      </w:r>
      <w:r w:rsidR="004F2588">
        <w:rPr>
          <w:i/>
        </w:rPr>
        <w:t xml:space="preserve"> </w:t>
      </w:r>
      <w:r w:rsidRPr="00755368">
        <w:rPr>
          <w:i/>
        </w:rPr>
        <w:t>AVL CAMEO 2012 Users Guide Basics</w:t>
      </w:r>
      <w:r w:rsidR="004F2588">
        <w:rPr>
          <w:i/>
        </w:rPr>
        <w:t xml:space="preserve"> </w:t>
      </w:r>
      <w:r w:rsidR="008B0C69" w:rsidRPr="008B0C69">
        <w:t>manual</w:t>
      </w:r>
      <w:r w:rsidR="00C3051B">
        <w:t>.</w:t>
      </w:r>
    </w:p>
    <w:p w:rsidR="00836043" w:rsidRDefault="00836043" w:rsidP="00D81BE2">
      <w:pPr>
        <w:ind w:left="360"/>
        <w:divId w:val="1154181471"/>
        <w:rPr>
          <w:b/>
        </w:rPr>
      </w:pPr>
    </w:p>
    <w:p w:rsidR="00986FAE" w:rsidRPr="00825FF0" w:rsidRDefault="00836043" w:rsidP="00874F08">
      <w:pPr>
        <w:pStyle w:val="indent"/>
        <w:divId w:val="1154181471"/>
        <w:rPr>
          <w:b/>
        </w:rPr>
      </w:pPr>
      <w:r w:rsidRPr="00825FF0">
        <w:rPr>
          <w:b/>
        </w:rPr>
        <w:t>Depending on whether you have</w:t>
      </w:r>
      <w:r w:rsidR="00D81BE2" w:rsidRPr="00825FF0">
        <w:rPr>
          <w:b/>
        </w:rPr>
        <w:t xml:space="preserve"> a </w:t>
      </w:r>
      <w:r w:rsidR="00986FAE" w:rsidRPr="00825FF0">
        <w:rPr>
          <w:b/>
        </w:rPr>
        <w:t>2</w:t>
      </w:r>
      <w:r w:rsidR="00D81BE2" w:rsidRPr="00825FF0">
        <w:rPr>
          <w:b/>
        </w:rPr>
        <w:t xml:space="preserve"> </w:t>
      </w:r>
      <w:r w:rsidR="00986FAE" w:rsidRPr="00825FF0">
        <w:rPr>
          <w:b/>
        </w:rPr>
        <w:t xml:space="preserve">layer </w:t>
      </w:r>
      <w:r w:rsidRPr="00825FF0">
        <w:rPr>
          <w:b/>
        </w:rPr>
        <w:t xml:space="preserve">DOE </w:t>
      </w:r>
      <w:r w:rsidR="00D81BE2" w:rsidRPr="00825FF0">
        <w:rPr>
          <w:b/>
        </w:rPr>
        <w:t xml:space="preserve">or </w:t>
      </w:r>
      <w:r w:rsidR="00986FAE" w:rsidRPr="00825FF0">
        <w:rPr>
          <w:b/>
        </w:rPr>
        <w:t>1</w:t>
      </w:r>
      <w:r w:rsidR="00D81BE2" w:rsidRPr="00825FF0">
        <w:rPr>
          <w:b/>
        </w:rPr>
        <w:t xml:space="preserve"> layer DOE</w:t>
      </w:r>
      <w:r w:rsidRPr="00825FF0">
        <w:rPr>
          <w:b/>
        </w:rPr>
        <w:t>, c</w:t>
      </w:r>
      <w:r w:rsidR="00D81BE2" w:rsidRPr="00825FF0">
        <w:rPr>
          <w:b/>
        </w:rPr>
        <w:t xml:space="preserve">omplete the </w:t>
      </w:r>
      <w:r w:rsidRPr="00825FF0">
        <w:rPr>
          <w:b/>
        </w:rPr>
        <w:t>procedure</w:t>
      </w:r>
      <w:r w:rsidR="00D81BE2" w:rsidRPr="00825FF0">
        <w:rPr>
          <w:b/>
        </w:rPr>
        <w:t xml:space="preserve"> in the appropriate section</w:t>
      </w:r>
      <w:r w:rsidRPr="00825FF0">
        <w:rPr>
          <w:b/>
        </w:rPr>
        <w:t>:</w:t>
      </w:r>
    </w:p>
    <w:p w:rsidR="00836043" w:rsidRDefault="00836043" w:rsidP="00D81BE2">
      <w:pPr>
        <w:ind w:left="360"/>
        <w:divId w:val="1154181471"/>
        <w:rPr>
          <w:b/>
        </w:rPr>
      </w:pPr>
    </w:p>
    <w:p w:rsidR="00D81BE2" w:rsidRDefault="004F6145" w:rsidP="00D81BE2">
      <w:pPr>
        <w:ind w:left="360"/>
        <w:divId w:val="1154181471"/>
        <w:rPr>
          <w:b/>
        </w:rPr>
      </w:pPr>
      <w:r>
        <w:rPr>
          <w:b/>
        </w:rPr>
        <w:t xml:space="preserve">To </w:t>
      </w:r>
      <w:r w:rsidR="00D81BE2" w:rsidRPr="00BE2262">
        <w:rPr>
          <w:b/>
        </w:rPr>
        <w:t>Import test</w:t>
      </w:r>
      <w:r w:rsidR="00D81BE2">
        <w:rPr>
          <w:b/>
        </w:rPr>
        <w:t>(s)</w:t>
      </w:r>
      <w:r w:rsidR="00D81BE2" w:rsidRPr="00BE2262">
        <w:rPr>
          <w:b/>
        </w:rPr>
        <w:t xml:space="preserve"> </w:t>
      </w:r>
      <w:r w:rsidR="00D81BE2">
        <w:rPr>
          <w:b/>
        </w:rPr>
        <w:t>for</w:t>
      </w:r>
      <w:r w:rsidR="00D81BE2" w:rsidRPr="00BE2262">
        <w:rPr>
          <w:b/>
        </w:rPr>
        <w:t xml:space="preserve"> </w:t>
      </w:r>
      <w:r w:rsidR="00D81BE2">
        <w:rPr>
          <w:b/>
        </w:rPr>
        <w:t xml:space="preserve">the </w:t>
      </w:r>
      <w:r w:rsidR="00D81BE2" w:rsidRPr="00BE2262">
        <w:rPr>
          <w:b/>
        </w:rPr>
        <w:t>two</w:t>
      </w:r>
      <w:r w:rsidR="00D81BE2">
        <w:rPr>
          <w:b/>
        </w:rPr>
        <w:t xml:space="preserve"> </w:t>
      </w:r>
      <w:r w:rsidR="00D81BE2" w:rsidRPr="00BE2262">
        <w:rPr>
          <w:b/>
        </w:rPr>
        <w:t>layer</w:t>
      </w:r>
      <w:r w:rsidR="00D81BE2">
        <w:rPr>
          <w:b/>
        </w:rPr>
        <w:t xml:space="preserve"> DOE (</w:t>
      </w:r>
      <w:r w:rsidR="00D81BE2" w:rsidRPr="00BE2262">
        <w:rPr>
          <w:b/>
        </w:rPr>
        <w:t>D</w:t>
      </w:r>
      <w:r w:rsidR="00D81BE2">
        <w:rPr>
          <w:b/>
        </w:rPr>
        <w:t>O</w:t>
      </w:r>
      <w:r w:rsidR="00D81BE2" w:rsidRPr="00BE2262">
        <w:rPr>
          <w:b/>
        </w:rPr>
        <w:t>E List 2 Layer</w:t>
      </w:r>
      <w:r w:rsidR="00D81BE2">
        <w:rPr>
          <w:b/>
        </w:rPr>
        <w:t>)</w:t>
      </w:r>
      <w:r w:rsidR="006427FB">
        <w:rPr>
          <w:b/>
        </w:rPr>
        <w:t>:</w:t>
      </w:r>
    </w:p>
    <w:p w:rsidR="00D81BE2" w:rsidRDefault="00D81BE2" w:rsidP="009138FC">
      <w:pPr>
        <w:pStyle w:val="ListParagraph"/>
        <w:numPr>
          <w:ilvl w:val="0"/>
          <w:numId w:val="166"/>
        </w:numPr>
        <w:divId w:val="1154181471"/>
      </w:pPr>
      <w:r>
        <w:t>Import the 1st layer data from OnRAMP</w:t>
      </w:r>
      <w:r w:rsidR="00A24896">
        <w:t>.</w:t>
      </w:r>
    </w:p>
    <w:p w:rsidR="00D81BE2" w:rsidRDefault="00D81BE2" w:rsidP="00A24896">
      <w:pPr>
        <w:pStyle w:val="indent"/>
        <w:divId w:val="1154181471"/>
      </w:pPr>
      <w:r>
        <w:t>Define the operating</w:t>
      </w:r>
      <w:r w:rsidRPr="0088271D">
        <w:t xml:space="preserve"> points according to the file (generated during </w:t>
      </w:r>
      <w:r>
        <w:t xml:space="preserve">the </w:t>
      </w:r>
      <w:r w:rsidRPr="0088271D">
        <w:t>OnR</w:t>
      </w:r>
      <w:r>
        <w:t>AMP</w:t>
      </w:r>
      <w:r w:rsidRPr="0088271D">
        <w:t xml:space="preserve"> 2 layer export) by </w:t>
      </w:r>
      <w:r w:rsidR="00A24896">
        <w:t xml:space="preserve">going to the </w:t>
      </w:r>
      <w:r w:rsidR="00A24896" w:rsidRPr="006427FB">
        <w:rPr>
          <w:b/>
        </w:rPr>
        <w:t>Operation Points</w:t>
      </w:r>
      <w:r w:rsidR="00A24896">
        <w:t xml:space="preserve"> page, </w:t>
      </w:r>
      <w:r>
        <w:t xml:space="preserve">selecting </w:t>
      </w:r>
      <w:r w:rsidRPr="00A24896">
        <w:rPr>
          <w:b/>
        </w:rPr>
        <w:t>Import a Global DOE list</w:t>
      </w:r>
      <w:r w:rsidR="00A24896">
        <w:t xml:space="preserve">, </w:t>
      </w:r>
      <w:r w:rsidRPr="0088271D">
        <w:t xml:space="preserve">and </w:t>
      </w:r>
      <w:r>
        <w:t xml:space="preserve">then </w:t>
      </w:r>
      <w:r w:rsidRPr="0088271D">
        <w:t>set</w:t>
      </w:r>
      <w:r>
        <w:t>ting the</w:t>
      </w:r>
      <w:r w:rsidRPr="0088271D">
        <w:t xml:space="preserve"> </w:t>
      </w:r>
      <w:proofErr w:type="spellStart"/>
      <w:r w:rsidRPr="0088271D">
        <w:t>dyno</w:t>
      </w:r>
      <w:proofErr w:type="spellEnd"/>
      <w:r w:rsidRPr="0088271D">
        <w:t xml:space="preserve"> and engine channel</w:t>
      </w:r>
      <w:r>
        <w:t>s</w:t>
      </w:r>
      <w:r w:rsidRPr="0088271D">
        <w:t>.</w:t>
      </w:r>
    </w:p>
    <w:p w:rsidR="00D81BE2" w:rsidRDefault="00D81BE2" w:rsidP="00A24896">
      <w:pPr>
        <w:pStyle w:val="indent"/>
        <w:divId w:val="1154181471"/>
      </w:pPr>
      <w:r>
        <w:t>An e</w:t>
      </w:r>
      <w:r w:rsidRPr="0088271D">
        <w:t xml:space="preserve">xample of </w:t>
      </w:r>
      <w:r>
        <w:t xml:space="preserve">an </w:t>
      </w:r>
      <w:r w:rsidRPr="0088271D">
        <w:t>imported file name</w:t>
      </w:r>
      <w:r>
        <w:t xml:space="preserve"> </w:t>
      </w:r>
      <w:r w:rsidR="006427FB">
        <w:t>would be</w:t>
      </w:r>
      <w:r w:rsidRPr="0088271D">
        <w:t xml:space="preserve">: </w:t>
      </w:r>
      <w:r w:rsidRPr="001D3965">
        <w:rPr>
          <w:i/>
        </w:rPr>
        <w:t>[legend name] _ModeSweeps_1L.txt</w:t>
      </w:r>
      <w:r w:rsidR="00C3051B">
        <w:rPr>
          <w:i/>
        </w:rPr>
        <w:t>.</w:t>
      </w:r>
    </w:p>
    <w:p w:rsidR="00D81BE2" w:rsidRDefault="00D81BE2" w:rsidP="00A24896">
      <w:pPr>
        <w:pStyle w:val="indent"/>
        <w:divId w:val="1154181471"/>
      </w:pPr>
      <w:r w:rsidRPr="006A16F5">
        <w:t>For more information</w:t>
      </w:r>
      <w:r w:rsidR="006A16F5">
        <w:t>,</w:t>
      </w:r>
      <w:r w:rsidRPr="006A16F5">
        <w:t xml:space="preserve"> refer to</w:t>
      </w:r>
      <w:r w:rsidR="004F2588">
        <w:t xml:space="preserve"> the</w:t>
      </w:r>
      <w:r w:rsidRPr="006A16F5">
        <w:t xml:space="preserve"> </w:t>
      </w:r>
      <w:r w:rsidRPr="006A16F5">
        <w:rPr>
          <w:i/>
        </w:rPr>
        <w:t>AVL CAMEO 2012 Users Guide Advanced</w:t>
      </w:r>
      <w:r w:rsidR="004F2588">
        <w:t xml:space="preserve"> manual</w:t>
      </w:r>
      <w:r>
        <w:t>.</w:t>
      </w:r>
    </w:p>
    <w:p w:rsidR="00D81BE2" w:rsidRDefault="00C3051B" w:rsidP="009138FC">
      <w:pPr>
        <w:pStyle w:val="ListParagraph"/>
        <w:numPr>
          <w:ilvl w:val="0"/>
          <w:numId w:val="166"/>
        </w:numPr>
        <w:divId w:val="1154181471"/>
      </w:pPr>
      <w:r>
        <w:t>Import data for the operating points.</w:t>
      </w:r>
    </w:p>
    <w:p w:rsidR="00D81BE2" w:rsidRDefault="00D81BE2" w:rsidP="006427FB">
      <w:pPr>
        <w:pStyle w:val="indent"/>
        <w:divId w:val="1154181471"/>
      </w:pPr>
      <w:r w:rsidRPr="0088271D">
        <w:t xml:space="preserve">Each operating point data should be imported according to the file exported </w:t>
      </w:r>
      <w:r>
        <w:t>by</w:t>
      </w:r>
      <w:r w:rsidRPr="0088271D">
        <w:t xml:space="preserve"> OnR</w:t>
      </w:r>
      <w:r>
        <w:t>AMP</w:t>
      </w:r>
      <w:r w:rsidRPr="0088271D">
        <w:t>. Import</w:t>
      </w:r>
      <w:r>
        <w:t xml:space="preserve">ing </w:t>
      </w:r>
      <w:r w:rsidRPr="0088271D">
        <w:t>the operating point</w:t>
      </w:r>
      <w:r>
        <w:t>s</w:t>
      </w:r>
      <w:r w:rsidRPr="0088271D">
        <w:t xml:space="preserve"> is done by selecting </w:t>
      </w:r>
      <w:r>
        <w:t xml:space="preserve">an </w:t>
      </w:r>
      <w:r w:rsidRPr="0088271D">
        <w:t>OP</w:t>
      </w:r>
      <w:r w:rsidR="006427FB">
        <w:t>, then</w:t>
      </w:r>
      <w:r w:rsidRPr="0088271D">
        <w:t xml:space="preserve"> </w:t>
      </w:r>
      <w:r>
        <w:t>selecting</w:t>
      </w:r>
      <w:r w:rsidRPr="0088271D">
        <w:t xml:space="preserve"> </w:t>
      </w:r>
      <w:r w:rsidRPr="006427FB">
        <w:rPr>
          <w:b/>
        </w:rPr>
        <w:t>Import a local DOE list at page variations</w:t>
      </w:r>
      <w:r w:rsidRPr="0088271D">
        <w:t>.</w:t>
      </w:r>
    </w:p>
    <w:p w:rsidR="00D81BE2" w:rsidRPr="00BE2262" w:rsidRDefault="00D81BE2" w:rsidP="006427FB">
      <w:pPr>
        <w:pStyle w:val="indent"/>
        <w:divId w:val="1154181471"/>
      </w:pPr>
      <w:r>
        <w:t>An e</w:t>
      </w:r>
      <w:r w:rsidRPr="0088271D">
        <w:t xml:space="preserve">xample of </w:t>
      </w:r>
      <w:r>
        <w:t xml:space="preserve">an </w:t>
      </w:r>
      <w:r w:rsidRPr="0088271D">
        <w:t>imported file name</w:t>
      </w:r>
      <w:r>
        <w:t xml:space="preserve"> </w:t>
      </w:r>
      <w:r w:rsidR="006427FB">
        <w:t>would be:</w:t>
      </w:r>
      <w:r w:rsidRPr="0088271D">
        <w:t xml:space="preserve"> </w:t>
      </w:r>
      <w:r w:rsidRPr="001D3965">
        <w:rPr>
          <w:i/>
        </w:rPr>
        <w:t>[legend name] _</w:t>
      </w:r>
      <w:proofErr w:type="spellStart"/>
      <w:r w:rsidRPr="001D3965">
        <w:rPr>
          <w:i/>
        </w:rPr>
        <w:t>ModeSweeps</w:t>
      </w:r>
      <w:proofErr w:type="spellEnd"/>
      <w:r w:rsidR="00C3051B" w:rsidRPr="001D3965">
        <w:rPr>
          <w:i/>
        </w:rPr>
        <w:t>_ [</w:t>
      </w:r>
      <w:r w:rsidRPr="001D3965">
        <w:rPr>
          <w:i/>
        </w:rPr>
        <w:t>OP name].txt.</w:t>
      </w:r>
    </w:p>
    <w:p w:rsidR="00D81BE2" w:rsidRPr="006427FB" w:rsidRDefault="00D81BE2" w:rsidP="006427FB">
      <w:pPr>
        <w:pStyle w:val="indent"/>
        <w:divId w:val="1154181471"/>
      </w:pPr>
      <w:r w:rsidRPr="006427FB">
        <w:t>For more information, refer to</w:t>
      </w:r>
      <w:r w:rsidR="004F2588">
        <w:t xml:space="preserve"> the</w:t>
      </w:r>
      <w:r w:rsidRPr="006427FB">
        <w:t xml:space="preserve"> </w:t>
      </w:r>
      <w:r w:rsidRPr="006427FB">
        <w:rPr>
          <w:i/>
        </w:rPr>
        <w:t>AVL CAMEO 2012 Users Guide Advanced</w:t>
      </w:r>
      <w:r w:rsidR="004F2588">
        <w:t xml:space="preserve"> manual</w:t>
      </w:r>
      <w:r w:rsidR="006427FB">
        <w:rPr>
          <w:i/>
        </w:rPr>
        <w:t>.</w:t>
      </w:r>
    </w:p>
    <w:p w:rsidR="00836043" w:rsidRDefault="00836043" w:rsidP="00D81BE2">
      <w:pPr>
        <w:pStyle w:val="ListParagraph"/>
        <w:ind w:left="360"/>
        <w:divId w:val="1154181471"/>
        <w:rPr>
          <w:b/>
        </w:rPr>
      </w:pPr>
    </w:p>
    <w:p w:rsidR="00D81BE2" w:rsidRDefault="004F6145" w:rsidP="00D81BE2">
      <w:pPr>
        <w:pStyle w:val="ListParagraph"/>
        <w:ind w:left="360"/>
        <w:divId w:val="1154181471"/>
        <w:rPr>
          <w:b/>
        </w:rPr>
      </w:pPr>
      <w:r>
        <w:rPr>
          <w:b/>
        </w:rPr>
        <w:t xml:space="preserve">To </w:t>
      </w:r>
      <w:r w:rsidR="00D81BE2">
        <w:rPr>
          <w:b/>
        </w:rPr>
        <w:t>Import test(s) for the one</w:t>
      </w:r>
      <w:r w:rsidR="00D81BE2" w:rsidRPr="00576A88">
        <w:rPr>
          <w:b/>
        </w:rPr>
        <w:t xml:space="preserve"> layer</w:t>
      </w:r>
      <w:r w:rsidR="00D81BE2">
        <w:rPr>
          <w:b/>
        </w:rPr>
        <w:t xml:space="preserve"> DOE (</w:t>
      </w:r>
      <w:r w:rsidR="00D81BE2" w:rsidRPr="00576A88">
        <w:rPr>
          <w:b/>
        </w:rPr>
        <w:t>D</w:t>
      </w:r>
      <w:r w:rsidR="00BD0184">
        <w:rPr>
          <w:b/>
        </w:rPr>
        <w:t>O</w:t>
      </w:r>
      <w:r w:rsidR="00D81BE2" w:rsidRPr="00576A88">
        <w:rPr>
          <w:b/>
        </w:rPr>
        <w:t xml:space="preserve">E List </w:t>
      </w:r>
      <w:r w:rsidR="00D81BE2">
        <w:rPr>
          <w:b/>
        </w:rPr>
        <w:t>1</w:t>
      </w:r>
      <w:r w:rsidR="00D81BE2" w:rsidRPr="00576A88">
        <w:rPr>
          <w:b/>
        </w:rPr>
        <w:t xml:space="preserve"> Layer</w:t>
      </w:r>
      <w:r w:rsidR="00D81BE2">
        <w:rPr>
          <w:b/>
        </w:rPr>
        <w:t>)</w:t>
      </w:r>
      <w:r w:rsidR="006427FB">
        <w:rPr>
          <w:b/>
        </w:rPr>
        <w:t>:</w:t>
      </w:r>
    </w:p>
    <w:p w:rsidR="00D81BE2" w:rsidRDefault="00D81BE2" w:rsidP="009138FC">
      <w:pPr>
        <w:pStyle w:val="ListParagraph"/>
        <w:numPr>
          <w:ilvl w:val="0"/>
          <w:numId w:val="165"/>
        </w:numPr>
        <w:divId w:val="1154181471"/>
      </w:pPr>
      <w:r>
        <w:t>Im</w:t>
      </w:r>
      <w:r w:rsidRPr="00BE2262">
        <w:t>po</w:t>
      </w:r>
      <w:r>
        <w:t>rt the global DOE list</w:t>
      </w:r>
      <w:r w:rsidR="00C3051B">
        <w:t>.</w:t>
      </w:r>
    </w:p>
    <w:p w:rsidR="00D81BE2" w:rsidRDefault="00D81BE2" w:rsidP="006427FB">
      <w:pPr>
        <w:pStyle w:val="indent"/>
        <w:divId w:val="1154181471"/>
      </w:pPr>
      <w:r>
        <w:t>D</w:t>
      </w:r>
      <w:r w:rsidRPr="0088271D">
        <w:t xml:space="preserve">efine </w:t>
      </w:r>
      <w:r>
        <w:t xml:space="preserve">the </w:t>
      </w:r>
      <w:r w:rsidRPr="0088271D">
        <w:t>D</w:t>
      </w:r>
      <w:r w:rsidR="001F027E">
        <w:t>O</w:t>
      </w:r>
      <w:r w:rsidRPr="0088271D">
        <w:t xml:space="preserve">E list according to </w:t>
      </w:r>
      <w:r>
        <w:t xml:space="preserve">the OnRAMP-generated </w:t>
      </w:r>
      <w:r w:rsidRPr="0088271D">
        <w:t xml:space="preserve">file by </w:t>
      </w:r>
      <w:r w:rsidR="006427FB">
        <w:t xml:space="preserve">going to the </w:t>
      </w:r>
      <w:r w:rsidR="006427FB" w:rsidRPr="006427FB">
        <w:rPr>
          <w:b/>
        </w:rPr>
        <w:t>Operation Points</w:t>
      </w:r>
      <w:r w:rsidR="006427FB">
        <w:t xml:space="preserve"> page, </w:t>
      </w:r>
      <w:r>
        <w:t>selecting</w:t>
      </w:r>
      <w:r w:rsidRPr="0088271D">
        <w:t xml:space="preserve"> </w:t>
      </w:r>
      <w:r w:rsidRPr="006427FB">
        <w:rPr>
          <w:b/>
        </w:rPr>
        <w:t>Import a Global DOE list</w:t>
      </w:r>
      <w:r w:rsidR="006427FB">
        <w:t>,</w:t>
      </w:r>
      <w:r w:rsidRPr="00BE2262">
        <w:t xml:space="preserve"> </w:t>
      </w:r>
      <w:r w:rsidRPr="0088271D">
        <w:t xml:space="preserve">and </w:t>
      </w:r>
      <w:r w:rsidR="006427FB">
        <w:t xml:space="preserve">then </w:t>
      </w:r>
      <w:r w:rsidRPr="0088271D">
        <w:t xml:space="preserve">setting </w:t>
      </w:r>
      <w:r>
        <w:t xml:space="preserve">the </w:t>
      </w:r>
      <w:proofErr w:type="spellStart"/>
      <w:r w:rsidRPr="0088271D">
        <w:t>dyno</w:t>
      </w:r>
      <w:proofErr w:type="spellEnd"/>
      <w:r w:rsidRPr="0088271D">
        <w:t xml:space="preserve"> channel, engine channel and</w:t>
      </w:r>
      <w:r>
        <w:t xml:space="preserve"> the other input channels</w:t>
      </w:r>
      <w:r w:rsidRPr="0088271D">
        <w:t>.</w:t>
      </w:r>
    </w:p>
    <w:p w:rsidR="00D81BE2" w:rsidRPr="00BE2262" w:rsidRDefault="00D81BE2" w:rsidP="006427FB">
      <w:pPr>
        <w:pStyle w:val="indent"/>
        <w:divId w:val="1154181471"/>
      </w:pPr>
      <w:r>
        <w:t>An e</w:t>
      </w:r>
      <w:r w:rsidRPr="0088271D">
        <w:t xml:space="preserve">xample of </w:t>
      </w:r>
      <w:r>
        <w:t xml:space="preserve">the </w:t>
      </w:r>
      <w:r w:rsidRPr="0088271D">
        <w:t>imported file name</w:t>
      </w:r>
      <w:r>
        <w:t xml:space="preserve"> </w:t>
      </w:r>
      <w:r w:rsidR="006427FB">
        <w:t>would be</w:t>
      </w:r>
      <w:r w:rsidRPr="0088271D">
        <w:t xml:space="preserve">: </w:t>
      </w:r>
      <w:r w:rsidRPr="001D3965">
        <w:rPr>
          <w:i/>
        </w:rPr>
        <w:t>[legend name</w:t>
      </w:r>
      <w:r w:rsidR="00C3051B" w:rsidRPr="001D3965">
        <w:rPr>
          <w:i/>
        </w:rPr>
        <w:t>] _</w:t>
      </w:r>
      <w:r w:rsidRPr="001D3965">
        <w:rPr>
          <w:i/>
        </w:rPr>
        <w:t xml:space="preserve"> ModeSweeps.txt</w:t>
      </w:r>
      <w:r w:rsidR="007225D3">
        <w:rPr>
          <w:i/>
        </w:rPr>
        <w:t>.</w:t>
      </w:r>
    </w:p>
    <w:p w:rsidR="00D81BE2" w:rsidRPr="006427FB" w:rsidRDefault="00D81BE2" w:rsidP="006427FB">
      <w:pPr>
        <w:pStyle w:val="indent"/>
        <w:divId w:val="1154181471"/>
      </w:pPr>
      <w:r w:rsidRPr="006427FB">
        <w:t>For more information, refer to</w:t>
      </w:r>
      <w:r w:rsidR="004F2588">
        <w:t xml:space="preserve"> the</w:t>
      </w:r>
      <w:r w:rsidRPr="006427FB">
        <w:t xml:space="preserve"> </w:t>
      </w:r>
      <w:r w:rsidRPr="006427FB">
        <w:rPr>
          <w:i/>
        </w:rPr>
        <w:t xml:space="preserve">AVL CAMEO 2012 Users Guide </w:t>
      </w:r>
      <w:r w:rsidR="001F027E" w:rsidRPr="006A16F5">
        <w:rPr>
          <w:i/>
        </w:rPr>
        <w:t>Advanced</w:t>
      </w:r>
      <w:r w:rsidR="004F2588">
        <w:rPr>
          <w:i/>
        </w:rPr>
        <w:t xml:space="preserve"> </w:t>
      </w:r>
      <w:r w:rsidR="008B0C69" w:rsidRPr="008B0C69">
        <w:t>manual</w:t>
      </w:r>
      <w:r w:rsidR="006427FB">
        <w:t>.</w:t>
      </w:r>
    </w:p>
    <w:p w:rsidR="00D81BE2" w:rsidRDefault="00D81BE2" w:rsidP="0021729E">
      <w:pPr>
        <w:pStyle w:val="indent"/>
        <w:divId w:val="1154181471"/>
      </w:pPr>
    </w:p>
    <w:p w:rsidR="0021729E" w:rsidRDefault="0021729E" w:rsidP="0021729E">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346" name="Picture 243"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21729E" w:rsidRDefault="0021729E" w:rsidP="0021729E">
      <w:pPr>
        <w:pStyle w:val="Heading5"/>
        <w:divId w:val="1154181471"/>
        <w:rPr>
          <w:rFonts w:eastAsia="Times New Roman"/>
        </w:rPr>
      </w:pPr>
      <w:r>
        <w:rPr>
          <w:rFonts w:eastAsia="Times New Roman"/>
        </w:rPr>
        <w:t>Related Topic</w:t>
      </w:r>
    </w:p>
    <w:p w:rsidR="0021729E" w:rsidRDefault="00127A1B" w:rsidP="0021729E">
      <w:pPr>
        <w:pStyle w:val="relatedtopiclink"/>
        <w:divId w:val="1154181471"/>
      </w:pPr>
      <w:hyperlink w:anchor="data_management_htm" w:history="1">
        <w:r w:rsidR="0021729E">
          <w:rPr>
            <w:rStyle w:val="Hyperlink"/>
          </w:rPr>
          <w:t>Data Management</w:t>
        </w:r>
      </w:hyperlink>
    </w:p>
    <w:p w:rsidR="0021729E" w:rsidRDefault="0021729E" w:rsidP="0021729E">
      <w:pPr>
        <w:pStyle w:val="breadcrumbs"/>
        <w:jc w:val="right"/>
        <w:divId w:val="1154181471"/>
        <w:rPr>
          <w:i/>
          <w:iCs/>
          <w:sz w:val="18"/>
          <w:szCs w:val="18"/>
        </w:rPr>
      </w:pPr>
      <w:r>
        <w:rPr>
          <w:i/>
          <w:iCs/>
          <w:sz w:val="18"/>
          <w:szCs w:val="18"/>
        </w:rPr>
        <w:t> </w:t>
      </w:r>
    </w:p>
    <w:p w:rsidR="00853892" w:rsidRDefault="00853892" w:rsidP="008D4692">
      <w:pPr>
        <w:pStyle w:val="Heading1"/>
        <w:divId w:val="1154181471"/>
        <w:rPr>
          <w:rFonts w:eastAsia="Times New Roman"/>
        </w:rPr>
      </w:pPr>
      <w:bookmarkStart w:id="26" w:name="_Toc356575003"/>
      <w:r>
        <w:rPr>
          <w:rFonts w:eastAsia="Times New Roman"/>
        </w:rPr>
        <w:t xml:space="preserve">Data </w:t>
      </w:r>
      <w:r w:rsidR="00A15E66">
        <w:rPr>
          <w:rFonts w:eastAsia="Times New Roman"/>
        </w:rPr>
        <w:t>M</w:t>
      </w:r>
      <w:r>
        <w:rPr>
          <w:rFonts w:eastAsia="Times New Roman"/>
        </w:rPr>
        <w:t>anagement</w:t>
      </w:r>
      <w:bookmarkEnd w:id="26"/>
    </w:p>
    <w:p w:rsidR="00853892" w:rsidRDefault="00853892" w:rsidP="00853892">
      <w:pPr>
        <w:jc w:val="right"/>
        <w:divId w:val="1154181471"/>
      </w:pPr>
      <w:bookmarkStart w:id="27" w:name="data_management_htm"/>
      <w:bookmarkEnd w:id="27"/>
      <w:r>
        <w:lastRenderedPageBreak/>
        <w:t> </w:t>
      </w:r>
    </w:p>
    <w:p w:rsidR="00853892" w:rsidRDefault="00853892" w:rsidP="00853892">
      <w:pPr>
        <w:divId w:val="1154181471"/>
      </w:pPr>
      <w:r>
        <w:t xml:space="preserve">The Data Management procedure is applied to prepare measurement data for use in </w:t>
      </w:r>
      <w:r w:rsidR="00633278">
        <w:t xml:space="preserve">model </w:t>
      </w:r>
      <w:r>
        <w:t>identification.  </w:t>
      </w:r>
    </w:p>
    <w:p w:rsidR="00853892" w:rsidRDefault="00853892" w:rsidP="00853892">
      <w:pPr>
        <w:divId w:val="1154181471"/>
      </w:pPr>
      <w:r>
        <w:t xml:space="preserve">Data </w:t>
      </w:r>
      <w:r w:rsidR="00633278">
        <w:t xml:space="preserve">Management </w:t>
      </w:r>
      <w:r>
        <w:t>includes:</w:t>
      </w:r>
    </w:p>
    <w:p w:rsidR="00853892" w:rsidRDefault="00127A1B" w:rsidP="005E45AF">
      <w:pPr>
        <w:numPr>
          <w:ilvl w:val="0"/>
          <w:numId w:val="61"/>
        </w:numPr>
        <w:tabs>
          <w:tab w:val="left" w:pos="720"/>
        </w:tabs>
        <w:divId w:val="1154181471"/>
      </w:pPr>
      <w:hyperlink w:anchor="importing_data_htm" w:history="1">
        <w:r w:rsidR="00853892">
          <w:rPr>
            <w:rStyle w:val="Hyperlink"/>
          </w:rPr>
          <w:t>Importing data</w:t>
        </w:r>
      </w:hyperlink>
    </w:p>
    <w:p w:rsidR="00853892" w:rsidRDefault="00127A1B" w:rsidP="005E45AF">
      <w:pPr>
        <w:numPr>
          <w:ilvl w:val="0"/>
          <w:numId w:val="61"/>
        </w:numPr>
        <w:tabs>
          <w:tab w:val="left" w:pos="720"/>
        </w:tabs>
        <w:divId w:val="1154181471"/>
      </w:pPr>
      <w:hyperlink w:anchor="signal_assignment_htm" w:history="1">
        <w:r w:rsidR="00853892">
          <w:rPr>
            <w:rStyle w:val="Hyperlink"/>
          </w:rPr>
          <w:t>Assigning data to model signals</w:t>
        </w:r>
      </w:hyperlink>
    </w:p>
    <w:p w:rsidR="00853892" w:rsidRDefault="00127A1B" w:rsidP="005E45AF">
      <w:pPr>
        <w:numPr>
          <w:ilvl w:val="0"/>
          <w:numId w:val="61"/>
        </w:numPr>
        <w:tabs>
          <w:tab w:val="left" w:pos="720"/>
        </w:tabs>
        <w:divId w:val="1154181471"/>
      </w:pPr>
      <w:hyperlink w:anchor="signal_range_check_htm" w:history="1">
        <w:r w:rsidR="00853892">
          <w:rPr>
            <w:rStyle w:val="Hyperlink"/>
          </w:rPr>
          <w:t>Checking that data lies within plausible ranges</w:t>
        </w:r>
      </w:hyperlink>
    </w:p>
    <w:p w:rsidR="00853892" w:rsidRDefault="00127A1B" w:rsidP="005E45AF">
      <w:pPr>
        <w:numPr>
          <w:ilvl w:val="0"/>
          <w:numId w:val="61"/>
        </w:numPr>
        <w:tabs>
          <w:tab w:val="left" w:pos="720"/>
        </w:tabs>
        <w:divId w:val="1154181471"/>
      </w:pPr>
      <w:hyperlink w:anchor="steady-state_extraction_htm" w:history="1">
        <w:r w:rsidR="00853892">
          <w:rPr>
            <w:rStyle w:val="Hyperlink"/>
          </w:rPr>
          <w:t>Extracting steady-state data from transient measurements</w:t>
        </w:r>
      </w:hyperlink>
    </w:p>
    <w:p w:rsidR="00853892" w:rsidRDefault="00127A1B" w:rsidP="005E45AF">
      <w:pPr>
        <w:numPr>
          <w:ilvl w:val="0"/>
          <w:numId w:val="61"/>
        </w:numPr>
        <w:tabs>
          <w:tab w:val="left" w:pos="720"/>
        </w:tabs>
        <w:divId w:val="1154181471"/>
      </w:pPr>
      <w:hyperlink w:anchor="physical_plausibility_check_htm" w:history="1">
        <w:r w:rsidR="00853892">
          <w:rPr>
            <w:rStyle w:val="Hyperlink"/>
          </w:rPr>
          <w:t>Checking that data adheres to physical behavior</w:t>
        </w:r>
      </w:hyperlink>
    </w:p>
    <w:p w:rsidR="00853892" w:rsidRDefault="00127A1B" w:rsidP="005E45AF">
      <w:pPr>
        <w:numPr>
          <w:ilvl w:val="0"/>
          <w:numId w:val="61"/>
        </w:numPr>
        <w:tabs>
          <w:tab w:val="left" w:pos="720"/>
        </w:tabs>
        <w:divId w:val="1154181471"/>
      </w:pPr>
      <w:hyperlink w:anchor="validation_data_sets_htm" w:history="1">
        <w:r w:rsidR="00853892">
          <w:rPr>
            <w:rStyle w:val="Hyperlink"/>
          </w:rPr>
          <w:t>Separating data into validation and identification data sets</w:t>
        </w:r>
      </w:hyperlink>
    </w:p>
    <w:p w:rsidR="00853892" w:rsidRDefault="00853892" w:rsidP="00853892">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347" name="Picture 245"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853892" w:rsidRDefault="00853892" w:rsidP="00853892">
      <w:pPr>
        <w:divId w:val="1154181471"/>
      </w:pPr>
      <w:r>
        <w:t>Related Topics</w:t>
      </w:r>
    </w:p>
    <w:p w:rsidR="00853892" w:rsidRDefault="00127A1B" w:rsidP="00853892">
      <w:pPr>
        <w:pStyle w:val="relatedtopiclink"/>
        <w:divId w:val="1154181471"/>
      </w:pPr>
      <w:hyperlink w:anchor="importing_data_htm" w:history="1">
        <w:r w:rsidR="00853892">
          <w:rPr>
            <w:rStyle w:val="Hyperlink"/>
          </w:rPr>
          <w:t>Data Import</w:t>
        </w:r>
      </w:hyperlink>
    </w:p>
    <w:p w:rsidR="00853892" w:rsidRDefault="00127A1B" w:rsidP="00853892">
      <w:pPr>
        <w:pStyle w:val="relatedtopiclink"/>
        <w:divId w:val="1154181471"/>
      </w:pPr>
      <w:hyperlink w:anchor="signal_assignment_htm" w:history="1">
        <w:r w:rsidR="00853892">
          <w:rPr>
            <w:rStyle w:val="Hyperlink"/>
          </w:rPr>
          <w:t>Signal Assignment</w:t>
        </w:r>
      </w:hyperlink>
    </w:p>
    <w:p w:rsidR="00853892" w:rsidRDefault="00127A1B" w:rsidP="00853892">
      <w:pPr>
        <w:pStyle w:val="relatedtopiclink"/>
        <w:divId w:val="1154181471"/>
      </w:pPr>
      <w:hyperlink w:anchor="signal_range_check_htm" w:history="1">
        <w:r w:rsidR="00853892">
          <w:rPr>
            <w:rStyle w:val="Hyperlink"/>
          </w:rPr>
          <w:t>Range Check</w:t>
        </w:r>
      </w:hyperlink>
    </w:p>
    <w:p w:rsidR="00853892" w:rsidRDefault="00127A1B" w:rsidP="00853892">
      <w:pPr>
        <w:pStyle w:val="relatedtopiclink"/>
        <w:divId w:val="1154181471"/>
      </w:pPr>
      <w:hyperlink w:anchor="steady-state_extraction_htm" w:history="1">
        <w:r w:rsidR="00853892">
          <w:rPr>
            <w:rStyle w:val="Hyperlink"/>
          </w:rPr>
          <w:t>Steady-State Extraction</w:t>
        </w:r>
      </w:hyperlink>
    </w:p>
    <w:p w:rsidR="00853892" w:rsidRDefault="00127A1B" w:rsidP="00853892">
      <w:pPr>
        <w:pStyle w:val="relatedtopiclink"/>
        <w:divId w:val="1154181471"/>
      </w:pPr>
      <w:hyperlink w:anchor="physical_plausibility_check_htm" w:history="1">
        <w:r w:rsidR="00853892">
          <w:rPr>
            <w:rStyle w:val="Hyperlink"/>
          </w:rPr>
          <w:t>Physical Plausibility Check</w:t>
        </w:r>
      </w:hyperlink>
    </w:p>
    <w:p w:rsidR="00853892" w:rsidRDefault="00127A1B" w:rsidP="00853892">
      <w:pPr>
        <w:pStyle w:val="relatedtopiclink"/>
        <w:divId w:val="1154181471"/>
      </w:pPr>
      <w:hyperlink w:anchor="validation_data_sets_htm" w:history="1">
        <w:r w:rsidR="00853892">
          <w:rPr>
            <w:rStyle w:val="Hyperlink"/>
          </w:rPr>
          <w:t>Validation Data Sets</w:t>
        </w:r>
      </w:hyperlink>
    </w:p>
    <w:p w:rsidR="00853892" w:rsidRDefault="00853892" w:rsidP="00853892">
      <w:pPr>
        <w:jc w:val="right"/>
        <w:divId w:val="1154181471"/>
      </w:pPr>
      <w:bookmarkStart w:id="28" w:name="importing_data_htm"/>
      <w:bookmarkEnd w:id="28"/>
      <w:r>
        <w:t> </w:t>
      </w:r>
    </w:p>
    <w:p w:rsidR="00853892" w:rsidRDefault="00853892" w:rsidP="0068769E">
      <w:pPr>
        <w:pStyle w:val="Heading2"/>
        <w:divId w:val="1154181471"/>
        <w:rPr>
          <w:rFonts w:eastAsia="Times New Roman"/>
        </w:rPr>
      </w:pPr>
      <w:bookmarkStart w:id="29" w:name="_Toc356575004"/>
      <w:r>
        <w:rPr>
          <w:rFonts w:eastAsia="Times New Roman"/>
        </w:rPr>
        <w:t>Data Import</w:t>
      </w:r>
      <w:bookmarkEnd w:id="29"/>
    </w:p>
    <w:p w:rsidR="00853892" w:rsidRDefault="00853892" w:rsidP="005E45AF">
      <w:pPr>
        <w:numPr>
          <w:ilvl w:val="0"/>
          <w:numId w:val="62"/>
        </w:numPr>
        <w:tabs>
          <w:tab w:val="left" w:pos="720"/>
        </w:tabs>
        <w:divId w:val="1154181471"/>
      </w:pPr>
      <w:r>
        <w:t xml:space="preserve">Click </w:t>
      </w:r>
      <w:r>
        <w:rPr>
          <w:b/>
          <w:bCs/>
        </w:rPr>
        <w:t>Import</w:t>
      </w:r>
      <w:r>
        <w:t xml:space="preserve"> and select an Excel spreadsheet file containing either engine or turbo map data.</w:t>
      </w:r>
    </w:p>
    <w:p w:rsidR="00853892" w:rsidRDefault="00853892" w:rsidP="00853892">
      <w:pPr>
        <w:jc w:val="center"/>
        <w:divId w:val="1154181471"/>
      </w:pPr>
      <w:r>
        <w:rPr>
          <w:noProof/>
        </w:rPr>
        <w:drawing>
          <wp:inline distT="0" distB="0" distL="0" distR="0">
            <wp:extent cx="1361439" cy="894932"/>
            <wp:effectExtent l="19050" t="0" r="0" b="0"/>
            <wp:docPr id="348" name="Picture 246" descr="C:\Work\HIP Projects\H_ACT HIP\Help Project - Sept 23 Version\H-ACT Design Suite R100.0\!SSL!\Printed_Documentation\!doc_tmp_folder_0\Fig1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1361439" cy="894932"/>
                    </a:xfrm>
                    <a:prstGeom prst="rect">
                      <a:avLst/>
                    </a:prstGeom>
                  </pic:spPr>
                </pic:pic>
              </a:graphicData>
            </a:graphic>
          </wp:inline>
        </w:drawing>
      </w:r>
    </w:p>
    <w:p w:rsidR="00853892" w:rsidRDefault="00853892" w:rsidP="005E45AF">
      <w:pPr>
        <w:numPr>
          <w:ilvl w:val="0"/>
          <w:numId w:val="63"/>
        </w:numPr>
        <w:tabs>
          <w:tab w:val="left" w:pos="720"/>
        </w:tabs>
        <w:divId w:val="1154181471"/>
      </w:pPr>
      <w:r>
        <w:t xml:space="preserve">In the dialog, select the data type (engine or turbo map data) and the worksheet containing the data. Click </w:t>
      </w:r>
      <w:r>
        <w:rPr>
          <w:b/>
          <w:bCs/>
        </w:rPr>
        <w:t>Next</w:t>
      </w:r>
      <w:r>
        <w:t>.</w:t>
      </w:r>
    </w:p>
    <w:p w:rsidR="00853892" w:rsidRDefault="00853892" w:rsidP="00853892">
      <w:pPr>
        <w:pStyle w:val="indent"/>
        <w:divId w:val="1154181471"/>
      </w:pPr>
      <w:r>
        <w:t>If a file contains multiple sheets with data, repeat steps 1 and 2.</w:t>
      </w:r>
    </w:p>
    <w:p w:rsidR="00853892" w:rsidRDefault="00853892" w:rsidP="00853892">
      <w:pPr>
        <w:pStyle w:val="indent"/>
        <w:divId w:val="1154181471"/>
        <w:rPr>
          <w:b/>
          <w:bCs/>
        </w:rPr>
      </w:pPr>
      <w:r>
        <w:rPr>
          <w:b/>
          <w:bCs/>
        </w:rPr>
        <w:t>For engine data:</w:t>
      </w:r>
    </w:p>
    <w:p w:rsidR="00853892" w:rsidRDefault="00853892" w:rsidP="00853892">
      <w:pPr>
        <w:pStyle w:val="indent"/>
        <w:divId w:val="1154181471"/>
      </w:pPr>
      <w:r>
        <w:t xml:space="preserve">Go to the next step. For turbo map data, go to </w:t>
      </w:r>
      <w:hyperlink w:anchor="importing_data_htm_for_turbo_map_9993" w:history="1">
        <w:r>
          <w:rPr>
            <w:rStyle w:val="Hyperlink"/>
          </w:rPr>
          <w:t>step 9</w:t>
        </w:r>
      </w:hyperlink>
      <w:r>
        <w:t>.</w:t>
      </w:r>
    </w:p>
    <w:p w:rsidR="00853892" w:rsidRDefault="00853892" w:rsidP="005E45AF">
      <w:pPr>
        <w:numPr>
          <w:ilvl w:val="0"/>
          <w:numId w:val="64"/>
        </w:numPr>
        <w:tabs>
          <w:tab w:val="left" w:pos="720"/>
        </w:tabs>
        <w:divId w:val="1154181471"/>
      </w:pPr>
      <w:r>
        <w:t xml:space="preserve">Select data rows containing signal names and units. Click </w:t>
      </w:r>
      <w:r>
        <w:rPr>
          <w:b/>
          <w:bCs/>
        </w:rPr>
        <w:t>Finish</w:t>
      </w:r>
      <w:r>
        <w:t>.</w:t>
      </w:r>
    </w:p>
    <w:p w:rsidR="00853892" w:rsidRDefault="00853892" w:rsidP="005E45AF">
      <w:pPr>
        <w:numPr>
          <w:ilvl w:val="0"/>
          <w:numId w:val="64"/>
        </w:numPr>
        <w:tabs>
          <w:tab w:val="left" w:pos="720"/>
        </w:tabs>
        <w:divId w:val="1154181471"/>
      </w:pPr>
      <w:r>
        <w:t>(Optional) Modify the name of the imported data set if required (</w:t>
      </w:r>
      <w:r w:rsidR="00633278">
        <w:t xml:space="preserve">the </w:t>
      </w:r>
      <w:r>
        <w:t xml:space="preserve">default name is that of imported file) and add </w:t>
      </w:r>
      <w:r w:rsidR="00633278">
        <w:t xml:space="preserve">a </w:t>
      </w:r>
      <w:r>
        <w:t>description.</w:t>
      </w:r>
    </w:p>
    <w:p w:rsidR="00853892" w:rsidRDefault="00853892" w:rsidP="00853892">
      <w:pPr>
        <w:jc w:val="center"/>
        <w:divId w:val="1154181471"/>
      </w:pPr>
      <w:r>
        <w:rPr>
          <w:noProof/>
        </w:rPr>
        <w:lastRenderedPageBreak/>
        <w:drawing>
          <wp:inline distT="0" distB="0" distL="0" distR="0">
            <wp:extent cx="2788920" cy="1951292"/>
            <wp:effectExtent l="19050" t="0" r="0" b="0"/>
            <wp:docPr id="349" name="Picture 247" descr="C:\Work\HIP Projects\H_ACT HIP\Help Project - Sept 23 Version\H-ACT Design Suite R100.0\!SSL!\Printed_Documentation\!doc_tmp_folder_0\Fig2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2788920" cy="1951292"/>
                    </a:xfrm>
                    <a:prstGeom prst="rect">
                      <a:avLst/>
                    </a:prstGeom>
                  </pic:spPr>
                </pic:pic>
              </a:graphicData>
            </a:graphic>
          </wp:inline>
        </w:drawing>
      </w:r>
    </w:p>
    <w:p w:rsidR="00853892" w:rsidRDefault="00853892" w:rsidP="005E45AF">
      <w:pPr>
        <w:numPr>
          <w:ilvl w:val="0"/>
          <w:numId w:val="65"/>
        </w:numPr>
        <w:tabs>
          <w:tab w:val="left" w:pos="720"/>
        </w:tabs>
        <w:divId w:val="1154181471"/>
      </w:pPr>
      <w:r>
        <w:t>Select whether the imported data is transient or steady-state. In the case of transient data, select the signal containing the time stamp information.</w:t>
      </w:r>
    </w:p>
    <w:p w:rsidR="00853892" w:rsidRDefault="00853892" w:rsidP="00853892">
      <w:pPr>
        <w:jc w:val="center"/>
        <w:divId w:val="1154181471"/>
      </w:pPr>
      <w:r>
        <w:rPr>
          <w:noProof/>
        </w:rPr>
        <w:drawing>
          <wp:inline distT="0" distB="0" distL="0" distR="0">
            <wp:extent cx="2484120" cy="1132606"/>
            <wp:effectExtent l="19050" t="0" r="0" b="0"/>
            <wp:docPr id="350" name="Picture 248" descr="C:\Work\HIP Projects\H_ACT HIP\Help Project - Sept 23 Version\H-ACT Design Suite R100.0\!SSL!\Printed_Documentation\!doc_tmp_folder_0\Fig3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484120" cy="1132606"/>
                    </a:xfrm>
                    <a:prstGeom prst="rect">
                      <a:avLst/>
                    </a:prstGeom>
                  </pic:spPr>
                </pic:pic>
              </a:graphicData>
            </a:graphic>
          </wp:inline>
        </w:drawing>
      </w:r>
    </w:p>
    <w:p w:rsidR="00853892" w:rsidRDefault="00853892" w:rsidP="005E45AF">
      <w:pPr>
        <w:numPr>
          <w:ilvl w:val="0"/>
          <w:numId w:val="66"/>
        </w:numPr>
        <w:tabs>
          <w:tab w:val="left" w:pos="720"/>
        </w:tabs>
        <w:divId w:val="1154181471"/>
      </w:pPr>
      <w:r>
        <w:t xml:space="preserve">OnRAMP screens the units of the imported data. Recognized units are shown with a corresponding category in the data table. Unknown units appear </w:t>
      </w:r>
      <w:r w:rsidR="00633278">
        <w:t xml:space="preserve">in </w:t>
      </w:r>
      <w:r>
        <w:t>red.</w:t>
      </w:r>
    </w:p>
    <w:p w:rsidR="00853892" w:rsidRDefault="00853892" w:rsidP="00853892">
      <w:pPr>
        <w:pStyle w:val="indent"/>
        <w:divId w:val="1154181471"/>
      </w:pPr>
      <w:r>
        <w:t>Data used for identification require specified units. Unused data can be left unspecified.</w:t>
      </w:r>
    </w:p>
    <w:p w:rsidR="00853892" w:rsidRDefault="00853892" w:rsidP="00853892">
      <w:pPr>
        <w:pStyle w:val="indent"/>
        <w:divId w:val="1154181471"/>
        <w:rPr>
          <w:b/>
          <w:bCs/>
        </w:rPr>
      </w:pPr>
      <w:r>
        <w:rPr>
          <w:b/>
          <w:bCs/>
        </w:rPr>
        <w:t>To specify unknown units:</w:t>
      </w:r>
    </w:p>
    <w:p w:rsidR="00853892" w:rsidRDefault="00853892" w:rsidP="00853892">
      <w:pPr>
        <w:divId w:val="1154181471"/>
      </w:pPr>
      <w:r>
        <w:t>a.</w:t>
      </w:r>
      <w:r>
        <w:rPr>
          <w:sz w:val="12"/>
          <w:szCs w:val="12"/>
        </w:rPr>
        <w:t>      </w:t>
      </w:r>
      <w:r>
        <w:t>Click on the cell displaying the units in the data table.</w:t>
      </w:r>
    </w:p>
    <w:p w:rsidR="00853892" w:rsidRDefault="00853892" w:rsidP="00853892">
      <w:pPr>
        <w:divId w:val="1154181471"/>
      </w:pPr>
      <w:r>
        <w:t>b.</w:t>
      </w:r>
      <w:r>
        <w:rPr>
          <w:sz w:val="12"/>
          <w:szCs w:val="12"/>
        </w:rPr>
        <w:t>      </w:t>
      </w:r>
      <w:r>
        <w:t xml:space="preserve">Click the arrow that is now visible in the cell to open the </w:t>
      </w:r>
      <w:r>
        <w:rPr>
          <w:b/>
          <w:bCs/>
        </w:rPr>
        <w:t>Units</w:t>
      </w:r>
      <w:r>
        <w:t xml:space="preserve"> dialog.</w:t>
      </w:r>
    </w:p>
    <w:p w:rsidR="00853892" w:rsidRDefault="00853892" w:rsidP="00853892">
      <w:pPr>
        <w:divId w:val="1154181471"/>
      </w:pPr>
      <w:r>
        <w:t>c.</w:t>
      </w:r>
      <w:r>
        <w:rPr>
          <w:sz w:val="12"/>
          <w:szCs w:val="12"/>
        </w:rPr>
        <w:t>      </w:t>
      </w:r>
      <w:r>
        <w:t xml:space="preserve">Click </w:t>
      </w:r>
      <w:r>
        <w:rPr>
          <w:b/>
          <w:bCs/>
        </w:rPr>
        <w:t>Manage units</w:t>
      </w:r>
      <w:r>
        <w:t xml:space="preserve"> in the</w:t>
      </w:r>
      <w:r>
        <w:rPr>
          <w:b/>
          <w:bCs/>
        </w:rPr>
        <w:t xml:space="preserve"> Units </w:t>
      </w:r>
      <w:r>
        <w:t>dialog.</w:t>
      </w:r>
    </w:p>
    <w:p w:rsidR="00853892" w:rsidRDefault="00853892" w:rsidP="00853892">
      <w:pPr>
        <w:divId w:val="1154181471"/>
      </w:pPr>
      <w:proofErr w:type="gramStart"/>
      <w:r>
        <w:t>d</w:t>
      </w:r>
      <w:proofErr w:type="gramEnd"/>
      <w:r>
        <w:t>.</w:t>
      </w:r>
      <w:r>
        <w:rPr>
          <w:sz w:val="12"/>
          <w:szCs w:val="12"/>
        </w:rPr>
        <w:t>      </w:t>
      </w:r>
      <w:r>
        <w:t xml:space="preserve">In the list of units, click on the category title matching the new units to be added. Click </w:t>
      </w:r>
      <w:r>
        <w:rPr>
          <w:b/>
          <w:bCs/>
        </w:rPr>
        <w:t>New</w:t>
      </w:r>
      <w:r>
        <w:t>.</w:t>
      </w:r>
    </w:p>
    <w:p w:rsidR="00853892" w:rsidRDefault="00853892" w:rsidP="00853892">
      <w:pPr>
        <w:pStyle w:val="doubleindent"/>
        <w:divId w:val="1154181471"/>
      </w:pPr>
      <w:r>
        <w:rPr>
          <w:b/>
          <w:bCs/>
        </w:rPr>
        <w:t>NOTE:</w:t>
      </w:r>
      <w:r>
        <w:t xml:space="preserve"> No new unit categories can be added. </w:t>
      </w:r>
      <w:r w:rsidR="00633278">
        <w:t>N</w:t>
      </w:r>
      <w:r>
        <w:t xml:space="preserve">ew units can </w:t>
      </w:r>
      <w:r w:rsidR="00633278">
        <w:t xml:space="preserve">only </w:t>
      </w:r>
      <w:r>
        <w:t>be added to existing categories, for example, pressure or temperature.</w:t>
      </w:r>
    </w:p>
    <w:p w:rsidR="00853892" w:rsidRDefault="00853892" w:rsidP="00853892">
      <w:pPr>
        <w:divId w:val="1154181471"/>
      </w:pPr>
      <w:r>
        <w:t>e.</w:t>
      </w:r>
      <w:r>
        <w:rPr>
          <w:sz w:val="12"/>
          <w:szCs w:val="12"/>
        </w:rPr>
        <w:t>      </w:t>
      </w:r>
      <w:r>
        <w:t xml:space="preserve">Specify gain and offset. Click </w:t>
      </w:r>
      <w:r>
        <w:rPr>
          <w:b/>
          <w:bCs/>
        </w:rPr>
        <w:t>OK</w:t>
      </w:r>
      <w:r>
        <w:t>.</w:t>
      </w:r>
    </w:p>
    <w:p w:rsidR="00853892" w:rsidRDefault="00853892" w:rsidP="00853892">
      <w:pPr>
        <w:divId w:val="1154181471"/>
      </w:pPr>
      <w:r>
        <w:t>f.</w:t>
      </w:r>
      <w:r>
        <w:rPr>
          <w:sz w:val="12"/>
          <w:szCs w:val="12"/>
        </w:rPr>
        <w:t>       </w:t>
      </w:r>
      <w:r>
        <w:t xml:space="preserve">Select the added unit and click </w:t>
      </w:r>
      <w:r>
        <w:rPr>
          <w:b/>
          <w:bCs/>
        </w:rPr>
        <w:t>Select</w:t>
      </w:r>
      <w:r>
        <w:t>. The corresponding category now appears.</w:t>
      </w:r>
    </w:p>
    <w:p w:rsidR="00853892" w:rsidRDefault="00853892" w:rsidP="00853892">
      <w:pPr>
        <w:jc w:val="center"/>
        <w:divId w:val="1154181471"/>
      </w:pPr>
      <w:r>
        <w:rPr>
          <w:noProof/>
        </w:rPr>
        <w:lastRenderedPageBreak/>
        <w:drawing>
          <wp:inline distT="0" distB="0" distL="0" distR="0">
            <wp:extent cx="3810000" cy="2877186"/>
            <wp:effectExtent l="19050" t="0" r="0" b="0"/>
            <wp:docPr id="351" name="Picture 249" descr="C:\Work\HIP Projects\H_ACT HIP\Help Project - Sept 23 Version\H-ACT Design Suite R100.0\!SSL!\Printed_Documentation\!doc_tmp_folder_0\Fig 4_UC 5 Manage Un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3810000" cy="2877186"/>
                    </a:xfrm>
                    <a:prstGeom prst="rect">
                      <a:avLst/>
                    </a:prstGeom>
                  </pic:spPr>
                </pic:pic>
              </a:graphicData>
            </a:graphic>
          </wp:inline>
        </w:drawing>
      </w:r>
    </w:p>
    <w:p w:rsidR="00853892" w:rsidRDefault="00853892" w:rsidP="00853892">
      <w:pPr>
        <w:ind w:left="400"/>
        <w:divId w:val="1154181471"/>
      </w:pPr>
      <w:r>
        <w:t>Once a new unit is added, all signals sharing this unit are automatically updated.</w:t>
      </w:r>
    </w:p>
    <w:p w:rsidR="00853892" w:rsidRDefault="00853892" w:rsidP="00853892">
      <w:pPr>
        <w:ind w:left="400"/>
        <w:divId w:val="1154181471"/>
      </w:pPr>
      <w:r>
        <w:t xml:space="preserve">Units can also be added and edited in the </w:t>
      </w:r>
      <w:r>
        <w:rPr>
          <w:b/>
          <w:bCs/>
        </w:rPr>
        <w:t>Units</w:t>
      </w:r>
      <w:r>
        <w:t xml:space="preserve"> tab of the preferences menu (see </w:t>
      </w:r>
      <w:r>
        <w:rPr>
          <w:b/>
          <w:bCs/>
        </w:rPr>
        <w:t>File → Preferences</w:t>
      </w:r>
      <w:r>
        <w:t xml:space="preserve">). Adding units in this way does not automatically update unknown units in the data tables. Update by clicking </w:t>
      </w:r>
      <w:r>
        <w:rPr>
          <w:b/>
          <w:bCs/>
        </w:rPr>
        <w:t>Find units</w:t>
      </w:r>
      <w:r>
        <w:t>.</w:t>
      </w:r>
      <w:r>
        <w:rPr>
          <w:b/>
          <w:bCs/>
        </w:rPr>
        <w:t xml:space="preserve"> </w:t>
      </w:r>
    </w:p>
    <w:p w:rsidR="00853892" w:rsidRDefault="00853892" w:rsidP="00853892">
      <w:pPr>
        <w:ind w:left="400"/>
        <w:divId w:val="1154181471"/>
      </w:pPr>
      <w:r>
        <w:t xml:space="preserve">Unit conversions are shown in the data table in the row </w:t>
      </w:r>
      <w:r>
        <w:rPr>
          <w:b/>
          <w:bCs/>
        </w:rPr>
        <w:t>Conversion</w:t>
      </w:r>
      <w:r>
        <w:t xml:space="preserve"> and can be hidden by deselecting </w:t>
      </w:r>
      <w:r>
        <w:rPr>
          <w:b/>
          <w:bCs/>
        </w:rPr>
        <w:t>Show unit conversion</w:t>
      </w:r>
      <w:r>
        <w:t>.</w:t>
      </w:r>
    </w:p>
    <w:p w:rsidR="00853892" w:rsidRDefault="00853892" w:rsidP="00853892">
      <w:pPr>
        <w:ind w:left="400"/>
        <w:jc w:val="center"/>
        <w:divId w:val="1154181471"/>
      </w:pPr>
      <w:r>
        <w:rPr>
          <w:noProof/>
        </w:rPr>
        <w:drawing>
          <wp:inline distT="0" distB="0" distL="0" distR="0">
            <wp:extent cx="2418079" cy="314160"/>
            <wp:effectExtent l="19050" t="0" r="1271" b="0"/>
            <wp:docPr id="160" name="Picture 250" descr="C:\Work\HIP Projects\H_ACT HIP\Help Project - Sept 23 Version\H-ACT Design Suite R100.0\!SSL!\Printed_Documentation\!doc_tmp_folder_0\Fig5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2418079" cy="314160"/>
                    </a:xfrm>
                    <a:prstGeom prst="rect">
                      <a:avLst/>
                    </a:prstGeom>
                  </pic:spPr>
                </pic:pic>
              </a:graphicData>
            </a:graphic>
          </wp:inline>
        </w:drawing>
      </w:r>
    </w:p>
    <w:p w:rsidR="00853892" w:rsidRDefault="00853892" w:rsidP="005E45AF">
      <w:pPr>
        <w:numPr>
          <w:ilvl w:val="0"/>
          <w:numId w:val="67"/>
        </w:numPr>
        <w:tabs>
          <w:tab w:val="left" w:pos="720"/>
        </w:tabs>
        <w:divId w:val="1154181471"/>
      </w:pPr>
      <w:r>
        <w:t xml:space="preserve">Specify absolute and relative pressures in the </w:t>
      </w:r>
      <w:r>
        <w:rPr>
          <w:b/>
          <w:bCs/>
        </w:rPr>
        <w:t>Reference signal</w:t>
      </w:r>
      <w:r>
        <w:t xml:space="preserve"> row in the data table. For relative pressure signals, select the reference pressure. Only absolute pressure signals can be selected as reference signals.</w:t>
      </w:r>
    </w:p>
    <w:p w:rsidR="00853892" w:rsidRDefault="00853892" w:rsidP="00853892">
      <w:pPr>
        <w:jc w:val="center"/>
        <w:divId w:val="1154181471"/>
      </w:pPr>
      <w:r>
        <w:rPr>
          <w:noProof/>
        </w:rPr>
        <w:drawing>
          <wp:inline distT="0" distB="0" distL="0" distR="0">
            <wp:extent cx="3581400" cy="1819275"/>
            <wp:effectExtent l="19050" t="0" r="0" b="0"/>
            <wp:docPr id="161" name="Picture 251" descr="C:\Work\HIP Projects\H_ACT HIP\Help Project - Sept 23 Version\H-ACT Design Suite R100.0\!SSL!\Printed_Documentation\!doc_tmp_folder_0\Fig6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3581400" cy="1819275"/>
                    </a:xfrm>
                    <a:prstGeom prst="rect">
                      <a:avLst/>
                    </a:prstGeom>
                  </pic:spPr>
                </pic:pic>
              </a:graphicData>
            </a:graphic>
          </wp:inline>
        </w:drawing>
      </w:r>
    </w:p>
    <w:p w:rsidR="00853892" w:rsidRDefault="00853892" w:rsidP="005E45AF">
      <w:pPr>
        <w:numPr>
          <w:ilvl w:val="0"/>
          <w:numId w:val="68"/>
        </w:numPr>
        <w:tabs>
          <w:tab w:val="left" w:pos="720"/>
        </w:tabs>
        <w:divId w:val="1154181471"/>
      </w:pPr>
      <w:r>
        <w:t>(Optional) Data Column Management features:</w:t>
      </w:r>
    </w:p>
    <w:p w:rsidR="00853892" w:rsidRDefault="00853892" w:rsidP="00853892">
      <w:pPr>
        <w:pStyle w:val="indent"/>
        <w:divId w:val="1154181471"/>
      </w:pPr>
      <w:r>
        <w:t xml:space="preserve">To add columns to an imported data set, click </w:t>
      </w:r>
      <w:r>
        <w:rPr>
          <w:b/>
          <w:bCs/>
        </w:rPr>
        <w:t>Add new.</w:t>
      </w:r>
    </w:p>
    <w:p w:rsidR="00853892" w:rsidRDefault="00853892" w:rsidP="00853892">
      <w:pPr>
        <w:pStyle w:val="indent"/>
        <w:divId w:val="1154181471"/>
      </w:pPr>
      <w:r>
        <w:t>To delete columns from a data set</w:t>
      </w:r>
      <w:r w:rsidR="00A36520">
        <w:t>,</w:t>
      </w:r>
      <w:r>
        <w:t xml:space="preserve"> click the column header and click </w:t>
      </w:r>
      <w:r>
        <w:rPr>
          <w:b/>
          <w:bCs/>
        </w:rPr>
        <w:t>Delete</w:t>
      </w:r>
      <w:r>
        <w:t xml:space="preserve"> and confirm </w:t>
      </w:r>
      <w:proofErr w:type="gramStart"/>
      <w:r>
        <w:rPr>
          <w:b/>
          <w:bCs/>
        </w:rPr>
        <w:t>Yes</w:t>
      </w:r>
      <w:proofErr w:type="gramEnd"/>
      <w:r>
        <w:t>.</w:t>
      </w:r>
    </w:p>
    <w:p w:rsidR="00853892" w:rsidRDefault="00853892" w:rsidP="00853892">
      <w:pPr>
        <w:pStyle w:val="indent"/>
        <w:divId w:val="1154181471"/>
      </w:pPr>
      <w:r>
        <w:t>To fill parts</w:t>
      </w:r>
      <w:r w:rsidR="00E257E4">
        <w:t xml:space="preserve">, </w:t>
      </w:r>
      <w:r>
        <w:t>or the entire column</w:t>
      </w:r>
      <w:r w:rsidR="00E257E4">
        <w:t xml:space="preserve">, </w:t>
      </w:r>
      <w:r>
        <w:t xml:space="preserve">with constant values, select the column and click </w:t>
      </w:r>
      <w:r>
        <w:rPr>
          <w:b/>
          <w:bCs/>
        </w:rPr>
        <w:t>Fill</w:t>
      </w:r>
      <w:r>
        <w:t xml:space="preserve">. Enter the value and </w:t>
      </w:r>
      <w:r w:rsidR="00633278">
        <w:t xml:space="preserve">choose </w:t>
      </w:r>
      <w:r>
        <w:t xml:space="preserve">to either fill the entire column with the specified value or </w:t>
      </w:r>
      <w:r w:rsidR="00633278">
        <w:t xml:space="preserve">update </w:t>
      </w:r>
      <w:r>
        <w:t>the selected cells only.</w:t>
      </w:r>
    </w:p>
    <w:p w:rsidR="00853892" w:rsidRDefault="00853892" w:rsidP="00853892">
      <w:pPr>
        <w:jc w:val="center"/>
        <w:divId w:val="1154181471"/>
      </w:pPr>
      <w:r>
        <w:rPr>
          <w:noProof/>
        </w:rPr>
        <w:lastRenderedPageBreak/>
        <w:drawing>
          <wp:inline distT="0" distB="0" distL="0" distR="0">
            <wp:extent cx="2514600" cy="552450"/>
            <wp:effectExtent l="19050" t="0" r="0" b="0"/>
            <wp:docPr id="162" name="Picture 252" descr="C:\Work\HIP Projects\H_ACT HIP\Help Project - Sept 23 Version\H-ACT Design Suite R100.0\!SSL!\Printed_Documentation\!doc_tmp_folder_0\Fig7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2514600" cy="552450"/>
                    </a:xfrm>
                    <a:prstGeom prst="rect">
                      <a:avLst/>
                    </a:prstGeom>
                  </pic:spPr>
                </pic:pic>
              </a:graphicData>
            </a:graphic>
          </wp:inline>
        </w:drawing>
      </w:r>
    </w:p>
    <w:p w:rsidR="00853892" w:rsidRDefault="00853892" w:rsidP="00853892">
      <w:pPr>
        <w:pStyle w:val="indent"/>
        <w:divId w:val="1154181471"/>
        <w:rPr>
          <w:b/>
          <w:bCs/>
        </w:rPr>
      </w:pPr>
      <w:bookmarkStart w:id="30" w:name="importing_data_htm_for_turbo_map_9993"/>
      <w:r>
        <w:rPr>
          <w:b/>
          <w:bCs/>
        </w:rPr>
        <w:t>For turbo map data:</w:t>
      </w:r>
      <w:bookmarkEnd w:id="30"/>
    </w:p>
    <w:p w:rsidR="00853892" w:rsidRDefault="00853892" w:rsidP="005E45AF">
      <w:pPr>
        <w:numPr>
          <w:ilvl w:val="0"/>
          <w:numId w:val="69"/>
        </w:numPr>
        <w:tabs>
          <w:tab w:val="left" w:pos="720"/>
        </w:tabs>
        <w:divId w:val="1154181471"/>
      </w:pPr>
      <w:r>
        <w:t>Select columns containing speed, flow, pressure ratio, and efficiency signal.</w:t>
      </w:r>
    </w:p>
    <w:p w:rsidR="00853892" w:rsidRDefault="00853892" w:rsidP="005E45AF">
      <w:pPr>
        <w:numPr>
          <w:ilvl w:val="0"/>
          <w:numId w:val="69"/>
        </w:numPr>
        <w:tabs>
          <w:tab w:val="left" w:pos="720"/>
        </w:tabs>
        <w:divId w:val="1154181471"/>
      </w:pPr>
      <w:r>
        <w:t xml:space="preserve">For cases with a variable geometry turbine, select </w:t>
      </w:r>
      <w:r w:rsidR="00633278">
        <w:t xml:space="preserve">the </w:t>
      </w:r>
      <w:r>
        <w:t>corresponding check box and column containing the position signal.</w:t>
      </w:r>
    </w:p>
    <w:p w:rsidR="00853892" w:rsidRDefault="00853892" w:rsidP="005E45AF">
      <w:pPr>
        <w:numPr>
          <w:ilvl w:val="0"/>
          <w:numId w:val="69"/>
        </w:numPr>
        <w:tabs>
          <w:tab w:val="left" w:pos="720"/>
        </w:tabs>
        <w:divId w:val="1154181471"/>
      </w:pPr>
      <w:r>
        <w:t>Specify whether speed and flow are corrected to reference conditions (</w:t>
      </w:r>
      <w:proofErr w:type="gramStart"/>
      <w:r>
        <w:t>units</w:t>
      </w:r>
      <w:proofErr w:type="gramEnd"/>
      <w:r>
        <w:t xml:space="preserve"> rpm and kg/s). Click </w:t>
      </w:r>
      <w:proofErr w:type="gramStart"/>
      <w:r>
        <w:rPr>
          <w:b/>
          <w:bCs/>
        </w:rPr>
        <w:t>Next</w:t>
      </w:r>
      <w:proofErr w:type="gramEnd"/>
      <w:r>
        <w:t xml:space="preserve"> and specify reference pressure and temperature. Click </w:t>
      </w:r>
      <w:r>
        <w:rPr>
          <w:b/>
          <w:bCs/>
        </w:rPr>
        <w:t>Finish</w:t>
      </w:r>
      <w:r>
        <w:t>.</w:t>
      </w:r>
    </w:p>
    <w:p w:rsidR="00853892" w:rsidRDefault="00853892" w:rsidP="00853892">
      <w:pPr>
        <w:pStyle w:val="indent"/>
        <w:divId w:val="1154181471"/>
      </w:pPr>
      <w:r>
        <w:t>Alternately, if the checkbox for corrected values is not selected, units reduced to rpm/</w:t>
      </w:r>
      <w:proofErr w:type="spellStart"/>
      <w:proofErr w:type="gramStart"/>
      <w:r>
        <w:t>sqrt</w:t>
      </w:r>
      <w:proofErr w:type="spellEnd"/>
      <w:r>
        <w:t>(</w:t>
      </w:r>
      <w:proofErr w:type="gramEnd"/>
      <w:r>
        <w:t>K) and kg/s*</w:t>
      </w:r>
      <w:proofErr w:type="spellStart"/>
      <w:r>
        <w:t>sqrt</w:t>
      </w:r>
      <w:proofErr w:type="spellEnd"/>
      <w:r>
        <w:t xml:space="preserve">(K)/kPa are assumed. Click </w:t>
      </w:r>
      <w:r>
        <w:rPr>
          <w:b/>
          <w:bCs/>
        </w:rPr>
        <w:t>Finish</w:t>
      </w:r>
      <w:r>
        <w:t xml:space="preserve"> to complete the import.</w:t>
      </w:r>
    </w:p>
    <w:p w:rsidR="00853892" w:rsidRDefault="00853892" w:rsidP="005E45AF">
      <w:pPr>
        <w:numPr>
          <w:ilvl w:val="0"/>
          <w:numId w:val="70"/>
        </w:numPr>
        <w:tabs>
          <w:tab w:val="left" w:pos="720"/>
        </w:tabs>
        <w:divId w:val="1154181471"/>
      </w:pPr>
      <w:r>
        <w:t>(Optional) Modify the name of the imported data set if required (default name is that of the imported file) and add description.</w:t>
      </w:r>
    </w:p>
    <w:p w:rsidR="00853892" w:rsidRDefault="00853892" w:rsidP="00853892">
      <w:pPr>
        <w:divId w:val="1154181471"/>
      </w:pPr>
      <w:r>
        <w:t xml:space="preserve">As an alternative to importing data from a file, new data sets can be also created by clicking </w:t>
      </w:r>
      <w:r>
        <w:rPr>
          <w:b/>
          <w:bCs/>
        </w:rPr>
        <w:t>Create new</w:t>
      </w:r>
      <w:r>
        <w:t xml:space="preserve"> and specifying the data type (engine or turbo map data). Data can be entered manually or by copy/pasting into the data table.</w:t>
      </w:r>
    </w:p>
    <w:p w:rsidR="00853892" w:rsidRDefault="00853892" w:rsidP="00853892">
      <w:pPr>
        <w:divId w:val="1154181471"/>
      </w:pPr>
      <w:r>
        <w:t xml:space="preserve">To delete imported data sets, select data in the list of data sets. Click </w:t>
      </w:r>
      <w:r>
        <w:rPr>
          <w:b/>
          <w:bCs/>
        </w:rPr>
        <w:t>Delete</w:t>
      </w:r>
      <w:r>
        <w:t xml:space="preserve"> and confirm </w:t>
      </w:r>
      <w:proofErr w:type="gramStart"/>
      <w:r>
        <w:rPr>
          <w:b/>
          <w:bCs/>
        </w:rPr>
        <w:t>Yes</w:t>
      </w:r>
      <w:proofErr w:type="gramEnd"/>
      <w:r>
        <w:t>.</w:t>
      </w:r>
    </w:p>
    <w:p w:rsidR="00853892" w:rsidRDefault="00853892" w:rsidP="00853892">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163" name="Picture 253"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853892" w:rsidRDefault="00853892" w:rsidP="00BA6B00">
      <w:pPr>
        <w:pStyle w:val="Heading5"/>
        <w:divId w:val="1154181471"/>
        <w:rPr>
          <w:rFonts w:eastAsia="Times New Roman"/>
        </w:rPr>
      </w:pPr>
      <w:r>
        <w:rPr>
          <w:rFonts w:eastAsia="Times New Roman"/>
        </w:rPr>
        <w:t>Related Topic</w:t>
      </w:r>
    </w:p>
    <w:p w:rsidR="00853892" w:rsidRDefault="00127A1B" w:rsidP="00853892">
      <w:pPr>
        <w:pStyle w:val="relatedtopiclink"/>
        <w:divId w:val="1154181471"/>
      </w:pPr>
      <w:hyperlink w:anchor="signal_assignment_htm" w:history="1">
        <w:r w:rsidR="00853892">
          <w:rPr>
            <w:rStyle w:val="Hyperlink"/>
          </w:rPr>
          <w:t>Signal Assignment</w:t>
        </w:r>
      </w:hyperlink>
    </w:p>
    <w:p w:rsidR="00853892" w:rsidRDefault="00853892" w:rsidP="00853892">
      <w:pPr>
        <w:jc w:val="right"/>
        <w:divId w:val="1154181471"/>
      </w:pPr>
      <w:bookmarkStart w:id="31" w:name="signal_assignment_htm"/>
      <w:bookmarkEnd w:id="31"/>
      <w:r>
        <w:t> </w:t>
      </w:r>
    </w:p>
    <w:p w:rsidR="00853892" w:rsidRDefault="00853892" w:rsidP="0068769E">
      <w:pPr>
        <w:pStyle w:val="Heading2"/>
        <w:divId w:val="1154181471"/>
        <w:rPr>
          <w:rFonts w:eastAsia="Times New Roman"/>
        </w:rPr>
      </w:pPr>
      <w:bookmarkStart w:id="32" w:name="_Ref341356383"/>
      <w:bookmarkStart w:id="33" w:name="_Ref341356473"/>
      <w:bookmarkStart w:id="34" w:name="_Toc356575005"/>
      <w:r>
        <w:rPr>
          <w:rFonts w:eastAsia="Times New Roman"/>
        </w:rPr>
        <w:t>Signal Assignment</w:t>
      </w:r>
      <w:bookmarkEnd w:id="32"/>
      <w:bookmarkEnd w:id="33"/>
      <w:bookmarkEnd w:id="34"/>
    </w:p>
    <w:p w:rsidR="00853892" w:rsidRDefault="00853892" w:rsidP="00853892">
      <w:pPr>
        <w:divId w:val="1154181471"/>
      </w:pPr>
      <w:r>
        <w:t>Signal assignment assigns data signals to signals in the model in order to later identify the model.</w:t>
      </w:r>
    </w:p>
    <w:p w:rsidR="00853892" w:rsidRDefault="00853892" w:rsidP="00853892">
      <w:pPr>
        <w:divId w:val="1154181471"/>
      </w:pPr>
      <w:r>
        <w:t>The signal assignment is carried out for inputs and outputs of the overall model as well as for every component model.</w:t>
      </w:r>
    </w:p>
    <w:p w:rsidR="00853892" w:rsidRDefault="00853892" w:rsidP="00853892">
      <w:pPr>
        <w:divId w:val="1154181471"/>
      </w:pPr>
      <w:proofErr w:type="gramStart"/>
      <w:r>
        <w:t xml:space="preserve">Components </w:t>
      </w:r>
      <w:r w:rsidR="00633278">
        <w:t xml:space="preserve">that require </w:t>
      </w:r>
      <w:r>
        <w:t>signals to be assigned</w:t>
      </w:r>
      <w:r w:rsidR="00633278">
        <w:t>,</w:t>
      </w:r>
      <w:r>
        <w:t xml:space="preserve"> and do not have all signals assigned with data</w:t>
      </w:r>
      <w:r w:rsidR="00633278">
        <w:t>,</w:t>
      </w:r>
      <w:r>
        <w:t xml:space="preserve"> </w:t>
      </w:r>
      <w:r w:rsidR="00633278">
        <w:t xml:space="preserve">appear </w:t>
      </w:r>
      <w:r w:rsidR="00B52D4D">
        <w:t xml:space="preserve">in </w:t>
      </w:r>
      <w:r>
        <w:t>red in the engine component tree view.</w:t>
      </w:r>
      <w:proofErr w:type="gramEnd"/>
    </w:p>
    <w:p w:rsidR="00853892" w:rsidRDefault="00853892" w:rsidP="00853892">
      <w:pPr>
        <w:jc w:val="center"/>
        <w:divId w:val="1154181471"/>
      </w:pPr>
      <w:r>
        <w:rPr>
          <w:noProof/>
        </w:rPr>
        <w:lastRenderedPageBreak/>
        <w:drawing>
          <wp:inline distT="0" distB="0" distL="0" distR="0">
            <wp:extent cx="1772920" cy="2440148"/>
            <wp:effectExtent l="19050" t="0" r="0" b="0"/>
            <wp:docPr id="164" name="Picture 254" descr="C:\Work\HIP Projects\H_ACT HIP\Help Project - Sept 23 Version\H-ACT Design Suite R100.0\!SSL!\Printed_Documentation\!doc_tmp_folder_0\Fig8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1772920" cy="2440148"/>
                    </a:xfrm>
                    <a:prstGeom prst="rect">
                      <a:avLst/>
                    </a:prstGeom>
                  </pic:spPr>
                </pic:pic>
              </a:graphicData>
            </a:graphic>
          </wp:inline>
        </w:drawing>
      </w:r>
    </w:p>
    <w:p w:rsidR="00853892" w:rsidRDefault="00853892" w:rsidP="00853892">
      <w:pPr>
        <w:pStyle w:val="Heading6"/>
        <w:divId w:val="1154181471"/>
        <w:rPr>
          <w:rFonts w:eastAsia="Times New Roman"/>
        </w:rPr>
      </w:pPr>
      <w:r>
        <w:rPr>
          <w:rFonts w:eastAsia="Times New Roman"/>
        </w:rPr>
        <w:t>To assign signals:</w:t>
      </w:r>
    </w:p>
    <w:p w:rsidR="00853892" w:rsidRDefault="00853892" w:rsidP="005E45AF">
      <w:pPr>
        <w:numPr>
          <w:ilvl w:val="0"/>
          <w:numId w:val="71"/>
        </w:numPr>
        <w:tabs>
          <w:tab w:val="left" w:pos="720"/>
        </w:tabs>
        <w:divId w:val="1154181471"/>
      </w:pPr>
      <w:r>
        <w:t xml:space="preserve">Select a component in </w:t>
      </w:r>
      <w:r w:rsidR="00B52D4D">
        <w:t xml:space="preserve">the </w:t>
      </w:r>
      <w:r>
        <w:t>component tree view.</w:t>
      </w:r>
    </w:p>
    <w:p w:rsidR="00853892" w:rsidRDefault="00853892" w:rsidP="005E45AF">
      <w:pPr>
        <w:numPr>
          <w:ilvl w:val="0"/>
          <w:numId w:val="71"/>
        </w:numPr>
        <w:tabs>
          <w:tab w:val="left" w:pos="720"/>
        </w:tabs>
        <w:divId w:val="1154181471"/>
      </w:pPr>
      <w:r>
        <w:t xml:space="preserve">Select data in the </w:t>
      </w:r>
      <w:r>
        <w:rPr>
          <w:b/>
          <w:bCs/>
        </w:rPr>
        <w:t>Data Sets</w:t>
      </w:r>
      <w:r>
        <w:t xml:space="preserve"> table.</w:t>
      </w:r>
    </w:p>
    <w:p w:rsidR="00853892" w:rsidRDefault="00853892" w:rsidP="005E45AF">
      <w:pPr>
        <w:numPr>
          <w:ilvl w:val="0"/>
          <w:numId w:val="71"/>
        </w:numPr>
        <w:tabs>
          <w:tab w:val="left" w:pos="720"/>
        </w:tabs>
        <w:divId w:val="1154181471"/>
      </w:pPr>
      <w:r>
        <w:t xml:space="preserve">Select the row of the model signal to be assigned in the </w:t>
      </w:r>
      <w:r>
        <w:rPr>
          <w:b/>
          <w:bCs/>
        </w:rPr>
        <w:t>Model Signals</w:t>
      </w:r>
      <w:r>
        <w:t xml:space="preserve"> table.</w:t>
      </w:r>
    </w:p>
    <w:p w:rsidR="00853892" w:rsidRDefault="00853892" w:rsidP="005E45AF">
      <w:pPr>
        <w:numPr>
          <w:ilvl w:val="0"/>
          <w:numId w:val="71"/>
        </w:numPr>
        <w:tabs>
          <w:tab w:val="left" w:pos="720"/>
        </w:tabs>
        <w:divId w:val="1154181471"/>
      </w:pPr>
      <w:r>
        <w:t xml:space="preserve">Select the row of data signal to be assigned in the </w:t>
      </w:r>
      <w:r>
        <w:rPr>
          <w:b/>
          <w:bCs/>
        </w:rPr>
        <w:t>Data Signals</w:t>
      </w:r>
      <w:r>
        <w:t xml:space="preserve"> table.</w:t>
      </w:r>
    </w:p>
    <w:p w:rsidR="00853892" w:rsidRDefault="00853892" w:rsidP="005E45AF">
      <w:pPr>
        <w:numPr>
          <w:ilvl w:val="0"/>
          <w:numId w:val="71"/>
        </w:numPr>
        <w:tabs>
          <w:tab w:val="left" w:pos="720"/>
        </w:tabs>
        <w:divId w:val="1154181471"/>
      </w:pPr>
      <w:r>
        <w:t>Click the assignment arrow.</w:t>
      </w:r>
      <w:r>
        <w:rPr>
          <w:noProof/>
        </w:rPr>
        <w:drawing>
          <wp:inline distT="0" distB="0" distL="0" distR="0">
            <wp:extent cx="457200" cy="428625"/>
            <wp:effectExtent l="19050" t="0" r="0" b="0"/>
            <wp:docPr id="165" name="Picture 255" descr="C:\Work\HIP Projects\H_ACT HIP\Help Project - Sept 23 Version\H-ACT Design Suite R100.0\!SSL!\Printed_Documentation\!doc_tmp_folder_0\Fig9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457200" cy="428625"/>
                    </a:xfrm>
                    <a:prstGeom prst="rect">
                      <a:avLst/>
                    </a:prstGeom>
                  </pic:spPr>
                </pic:pic>
              </a:graphicData>
            </a:graphic>
          </wp:inline>
        </w:drawing>
      </w:r>
    </w:p>
    <w:p w:rsidR="00853892" w:rsidRDefault="00853892" w:rsidP="00853892">
      <w:pPr>
        <w:pStyle w:val="indent"/>
        <w:divId w:val="1154181471"/>
      </w:pPr>
      <w:r>
        <w:t>Alternately, a data signal can be assigned directly by dragging and dropping to a model signal.</w:t>
      </w:r>
    </w:p>
    <w:p w:rsidR="00853892" w:rsidRDefault="00853892" w:rsidP="00853892">
      <w:pPr>
        <w:divId w:val="1154181471"/>
      </w:pPr>
      <w:r>
        <w:t> </w:t>
      </w:r>
    </w:p>
    <w:p w:rsidR="00853892" w:rsidRDefault="00853892" w:rsidP="00853892">
      <w:pPr>
        <w:divId w:val="1154181471"/>
      </w:pPr>
      <w:r>
        <w:t>The table of model signals contains a column for every imported data set. Selected data sets are marked bold and data signals assigned to a model signal are listed in the column of the corresponding data set.</w:t>
      </w:r>
    </w:p>
    <w:p w:rsidR="00853892" w:rsidRDefault="00853892" w:rsidP="00853892">
      <w:pPr>
        <w:divId w:val="1154181471"/>
      </w:pPr>
      <w:r>
        <w:t xml:space="preserve">In the reverse, the model signals to which data has been assigned are listed in the last column of the </w:t>
      </w:r>
      <w:r>
        <w:rPr>
          <w:b/>
          <w:bCs/>
        </w:rPr>
        <w:t>Data Signals</w:t>
      </w:r>
      <w:r>
        <w:t xml:space="preserve"> table.</w:t>
      </w:r>
    </w:p>
    <w:p w:rsidR="00853892" w:rsidRDefault="00853892" w:rsidP="00853892">
      <w:pPr>
        <w:divId w:val="1154181471"/>
      </w:pPr>
      <w:r>
        <w:t xml:space="preserve">Model signals that must have data assigned to them are represented by </w:t>
      </w:r>
      <w:r>
        <w:rPr>
          <w:b/>
          <w:bCs/>
        </w:rPr>
        <w:t>bolded text</w:t>
      </w:r>
      <w:r>
        <w:t xml:space="preserve"> in the </w:t>
      </w:r>
      <w:r>
        <w:rPr>
          <w:b/>
          <w:bCs/>
        </w:rPr>
        <w:t>Model Signals</w:t>
      </w:r>
      <w:r>
        <w:t xml:space="preserve"> table. </w:t>
      </w:r>
    </w:p>
    <w:p w:rsidR="00853892" w:rsidRDefault="00853892" w:rsidP="00853892">
      <w:pPr>
        <w:jc w:val="center"/>
        <w:divId w:val="1154181471"/>
      </w:pPr>
      <w:r>
        <w:rPr>
          <w:noProof/>
        </w:rPr>
        <w:lastRenderedPageBreak/>
        <w:drawing>
          <wp:inline distT="0" distB="0" distL="0" distR="0">
            <wp:extent cx="4759959" cy="2766472"/>
            <wp:effectExtent l="19050" t="0" r="2541" b="0"/>
            <wp:docPr id="166" name="Picture 256" descr="C:\Work\HIP Projects\H_ACT HIP\Help Project - Sept 23 Version\H-ACT Design Suite R100.0\!SSL!\Printed_Documentation\!doc_tmp_folder_0\Fig10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4759959" cy="2766472"/>
                    </a:xfrm>
                    <a:prstGeom prst="rect">
                      <a:avLst/>
                    </a:prstGeom>
                  </pic:spPr>
                </pic:pic>
              </a:graphicData>
            </a:graphic>
          </wp:inline>
        </w:drawing>
      </w:r>
    </w:p>
    <w:p w:rsidR="00853892" w:rsidRDefault="00853892" w:rsidP="00853892">
      <w:pPr>
        <w:divId w:val="1154181471"/>
      </w:pPr>
      <w:r>
        <w:t>Only signals which are of the same unit category can be assigned to each other (for example, pressure, temperature, and so on). Other assignments are not carried out.</w:t>
      </w:r>
    </w:p>
    <w:p w:rsidR="00853892" w:rsidRDefault="00853892" w:rsidP="00853892">
      <w:pPr>
        <w:pStyle w:val="Heading6"/>
        <w:divId w:val="1154181471"/>
        <w:rPr>
          <w:rFonts w:eastAsia="Times New Roman"/>
        </w:rPr>
      </w:pPr>
      <w:r>
        <w:rPr>
          <w:rFonts w:eastAsia="Times New Roman"/>
        </w:rPr>
        <w:t>To de-assign a signal:</w:t>
      </w:r>
    </w:p>
    <w:p w:rsidR="00853892" w:rsidRDefault="00853892" w:rsidP="005E45AF">
      <w:pPr>
        <w:numPr>
          <w:ilvl w:val="0"/>
          <w:numId w:val="72"/>
        </w:numPr>
        <w:tabs>
          <w:tab w:val="left" w:pos="720"/>
        </w:tabs>
        <w:divId w:val="1154181471"/>
      </w:pPr>
      <w:r>
        <w:t xml:space="preserve">Select a component in </w:t>
      </w:r>
      <w:r w:rsidR="00B52D4D">
        <w:t xml:space="preserve">the </w:t>
      </w:r>
      <w:r>
        <w:t>component tree view.</w:t>
      </w:r>
    </w:p>
    <w:p w:rsidR="00853892" w:rsidRDefault="00853892" w:rsidP="005E45AF">
      <w:pPr>
        <w:numPr>
          <w:ilvl w:val="0"/>
          <w:numId w:val="72"/>
        </w:numPr>
        <w:tabs>
          <w:tab w:val="left" w:pos="720"/>
        </w:tabs>
        <w:divId w:val="1154181471"/>
      </w:pPr>
      <w:r>
        <w:t xml:space="preserve">Select data in the </w:t>
      </w:r>
      <w:r>
        <w:rPr>
          <w:b/>
          <w:bCs/>
        </w:rPr>
        <w:t>Data Sets</w:t>
      </w:r>
      <w:r>
        <w:t xml:space="preserve"> table.</w:t>
      </w:r>
    </w:p>
    <w:p w:rsidR="00853892" w:rsidRDefault="00853892" w:rsidP="005E45AF">
      <w:pPr>
        <w:numPr>
          <w:ilvl w:val="0"/>
          <w:numId w:val="72"/>
        </w:numPr>
        <w:tabs>
          <w:tab w:val="left" w:pos="720"/>
        </w:tabs>
        <w:divId w:val="1154181471"/>
      </w:pPr>
      <w:r>
        <w:t xml:space="preserve">Select the row of the model signal to be de-assigned in the </w:t>
      </w:r>
      <w:r>
        <w:rPr>
          <w:b/>
          <w:bCs/>
        </w:rPr>
        <w:t>Model Signals</w:t>
      </w:r>
      <w:r>
        <w:t xml:space="preserve"> table.</w:t>
      </w:r>
    </w:p>
    <w:p w:rsidR="00853892" w:rsidRDefault="00853892" w:rsidP="005E45AF">
      <w:pPr>
        <w:numPr>
          <w:ilvl w:val="0"/>
          <w:numId w:val="72"/>
        </w:numPr>
        <w:tabs>
          <w:tab w:val="left" w:pos="720"/>
        </w:tabs>
        <w:divId w:val="1154181471"/>
      </w:pPr>
      <w:r>
        <w:t>Click the de-assignment arrow.</w:t>
      </w:r>
      <w:r>
        <w:rPr>
          <w:noProof/>
        </w:rPr>
        <w:drawing>
          <wp:inline distT="0" distB="0" distL="0" distR="0">
            <wp:extent cx="436880" cy="427382"/>
            <wp:effectExtent l="19050" t="0" r="1270" b="0"/>
            <wp:docPr id="167" name="Picture 257" descr="C:\Work\HIP Projects\H_ACT HIP\Help Project - Sept 23 Version\H-ACT Design Suite R100.0\!SSL!\Printed_Documentation\!doc_tmp_folder_0\Fig11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36880" cy="427382"/>
                    </a:xfrm>
                    <a:prstGeom prst="rect">
                      <a:avLst/>
                    </a:prstGeom>
                  </pic:spPr>
                </pic:pic>
              </a:graphicData>
            </a:graphic>
          </wp:inline>
        </w:drawing>
      </w:r>
    </w:p>
    <w:p w:rsidR="00853892" w:rsidRDefault="00853892" w:rsidP="00853892">
      <w:pPr>
        <w:divId w:val="1154181471"/>
      </w:pPr>
      <w:r>
        <w:t xml:space="preserve">Alternately, signals can be de-assigned in the model signals table by clicking on a data signal inside the data set column and pressing </w:t>
      </w:r>
      <w:r>
        <w:rPr>
          <w:b/>
          <w:bCs/>
        </w:rPr>
        <w:t>[Delete]</w:t>
      </w:r>
      <w:r>
        <w:t>.</w:t>
      </w:r>
    </w:p>
    <w:p w:rsidR="00853892" w:rsidRDefault="00853892" w:rsidP="00853892">
      <w:pPr>
        <w:pStyle w:val="Heading6"/>
        <w:divId w:val="1154181471"/>
        <w:rPr>
          <w:rFonts w:eastAsia="Times New Roman"/>
        </w:rPr>
      </w:pPr>
      <w:r>
        <w:rPr>
          <w:rFonts w:eastAsia="Times New Roman"/>
        </w:rPr>
        <w:t>Advanced features:</w:t>
      </w:r>
    </w:p>
    <w:p w:rsidR="00853892" w:rsidRDefault="00853892" w:rsidP="005E45AF">
      <w:pPr>
        <w:numPr>
          <w:ilvl w:val="0"/>
          <w:numId w:val="73"/>
        </w:numPr>
        <w:tabs>
          <w:tab w:val="left" w:pos="720"/>
        </w:tabs>
        <w:divId w:val="1154181471"/>
      </w:pPr>
      <w:r>
        <w:t>To assign a signal simultaneously for multiple data sets:</w:t>
      </w:r>
    </w:p>
    <w:p w:rsidR="00853892" w:rsidRDefault="00853892" w:rsidP="00853892">
      <w:pPr>
        <w:pStyle w:val="indent"/>
        <w:divId w:val="1154181471"/>
      </w:pPr>
      <w:r>
        <w:t xml:space="preserve">Select data sets by pressing </w:t>
      </w:r>
      <w:r>
        <w:rPr>
          <w:b/>
          <w:bCs/>
        </w:rPr>
        <w:t>[Shift]</w:t>
      </w:r>
      <w:r>
        <w:t xml:space="preserve"> or</w:t>
      </w:r>
      <w:r>
        <w:rPr>
          <w:b/>
          <w:bCs/>
        </w:rPr>
        <w:t xml:space="preserve"> [Ctrl]</w:t>
      </w:r>
      <w:r>
        <w:t xml:space="preserve">. The table of data signals only contains signals with names that are common for all selected data sets. Signals can now by assigned for all selected data sets simultaneously. </w:t>
      </w:r>
    </w:p>
    <w:p w:rsidR="00853892" w:rsidRDefault="00853892" w:rsidP="005E45AF">
      <w:pPr>
        <w:numPr>
          <w:ilvl w:val="0"/>
          <w:numId w:val="74"/>
        </w:numPr>
        <w:tabs>
          <w:tab w:val="left" w:pos="720"/>
        </w:tabs>
        <w:divId w:val="1154181471"/>
      </w:pPr>
      <w:r>
        <w:t>To assign signals automatically by name for cases where signal names in the data and the model match (only relevant for the overall model input/output assignment):</w:t>
      </w:r>
    </w:p>
    <w:p w:rsidR="00853892" w:rsidRDefault="00853892" w:rsidP="00853892">
      <w:pPr>
        <w:pStyle w:val="indent"/>
        <w:divId w:val="1154181471"/>
      </w:pPr>
      <w:r>
        <w:t xml:space="preserve">Select the data sets and the Engine Unit in the component tree view and </w:t>
      </w:r>
      <w:proofErr w:type="gramStart"/>
      <w:r>
        <w:t xml:space="preserve">click </w:t>
      </w:r>
      <w:proofErr w:type="gramEnd"/>
      <w:r>
        <w:rPr>
          <w:noProof/>
        </w:rPr>
        <w:drawing>
          <wp:inline distT="0" distB="0" distL="0" distR="0">
            <wp:extent cx="436880" cy="427382"/>
            <wp:effectExtent l="19050" t="0" r="1270" b="0"/>
            <wp:docPr id="168" name="Picture 258" descr="C:\Work\HIP Projects\H_ACT HIP\Help Project - Sept 23 Version\H-ACT Design Suite R100.0\!SSL!\Printed_Documentation\!doc_tmp_folder_0\Fig12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436880" cy="427382"/>
                    </a:xfrm>
                    <a:prstGeom prst="rect">
                      <a:avLst/>
                    </a:prstGeom>
                  </pic:spPr>
                </pic:pic>
              </a:graphicData>
            </a:graphic>
          </wp:inline>
        </w:drawing>
      </w:r>
      <w:r>
        <w:t>.</w:t>
      </w:r>
    </w:p>
    <w:p w:rsidR="00853892" w:rsidRDefault="00853892" w:rsidP="005E45AF">
      <w:pPr>
        <w:numPr>
          <w:ilvl w:val="0"/>
          <w:numId w:val="75"/>
        </w:numPr>
        <w:tabs>
          <w:tab w:val="left" w:pos="720"/>
        </w:tabs>
        <w:divId w:val="1154181471"/>
      </w:pPr>
      <w:r>
        <w:t>To copy assignments based on signal names from one data set to another:</w:t>
      </w:r>
    </w:p>
    <w:p w:rsidR="00853892" w:rsidRDefault="00853892" w:rsidP="00853892">
      <w:pPr>
        <w:pStyle w:val="indent"/>
        <w:divId w:val="1154181471"/>
      </w:pPr>
      <w:r>
        <w:lastRenderedPageBreak/>
        <w:t xml:space="preserve">Select multiple rows in the data set table by pressing </w:t>
      </w:r>
      <w:r>
        <w:rPr>
          <w:b/>
          <w:bCs/>
        </w:rPr>
        <w:t>[Shift]</w:t>
      </w:r>
      <w:r>
        <w:t xml:space="preserve"> or </w:t>
      </w:r>
      <w:r>
        <w:rPr>
          <w:b/>
          <w:bCs/>
        </w:rPr>
        <w:t>[Ctrl]</w:t>
      </w:r>
      <w:r>
        <w:t xml:space="preserve"> and then </w:t>
      </w:r>
      <w:proofErr w:type="gramStart"/>
      <w:r>
        <w:t xml:space="preserve">click </w:t>
      </w:r>
      <w:proofErr w:type="gramEnd"/>
      <w:r>
        <w:rPr>
          <w:b/>
          <w:bCs/>
          <w:noProof/>
        </w:rPr>
        <w:drawing>
          <wp:inline distT="0" distB="0" distL="0" distR="0">
            <wp:extent cx="436880" cy="427382"/>
            <wp:effectExtent l="19050" t="0" r="1270" b="0"/>
            <wp:docPr id="169" name="Picture 259" descr="C:\Work\HIP Projects\H_ACT HIP\Help Project - Sept 23 Version\H-ACT Design Suite R100.0\!SSL!\Printed_Documentation\!doc_tmp_folder_0\Fig13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36880" cy="427382"/>
                    </a:xfrm>
                    <a:prstGeom prst="rect">
                      <a:avLst/>
                    </a:prstGeom>
                  </pic:spPr>
                </pic:pic>
              </a:graphicData>
            </a:graphic>
          </wp:inline>
        </w:drawing>
      </w:r>
      <w:r>
        <w:t>. The assignment is carried out for all selected data sets.</w:t>
      </w:r>
    </w:p>
    <w:p w:rsidR="00853892" w:rsidRDefault="00853892" w:rsidP="00853892">
      <w:pPr>
        <w:pStyle w:val="indent"/>
        <w:divId w:val="1154181471"/>
      </w:pPr>
      <w:r>
        <w:t>If there are conflicting assignments where for two data sets different data signals are assigned to the same model signal the assignment is left unchanged for the affected model signal.</w:t>
      </w:r>
    </w:p>
    <w:p w:rsidR="00853892" w:rsidRDefault="00853892" w:rsidP="005E45AF">
      <w:pPr>
        <w:numPr>
          <w:ilvl w:val="0"/>
          <w:numId w:val="76"/>
        </w:numPr>
        <w:tabs>
          <w:tab w:val="left" w:pos="720"/>
        </w:tabs>
        <w:divId w:val="1154181471"/>
      </w:pPr>
      <w:r>
        <w:t>To assist the signal assignment:</w:t>
      </w:r>
    </w:p>
    <w:p w:rsidR="00853892" w:rsidRDefault="00853892" w:rsidP="00853892">
      <w:pPr>
        <w:pStyle w:val="indent"/>
        <w:divId w:val="1154181471"/>
      </w:pPr>
      <w:r>
        <w:t xml:space="preserve">The model can be opened in read-only mode from the signal assignment page by clicking </w:t>
      </w:r>
      <w:r>
        <w:rPr>
          <w:b/>
          <w:bCs/>
        </w:rPr>
        <w:t>Open Model</w:t>
      </w:r>
      <w:r>
        <w:t xml:space="preserve">. A model opened in this way can only be closed by clicking </w:t>
      </w:r>
      <w:r>
        <w:rPr>
          <w:b/>
          <w:bCs/>
        </w:rPr>
        <w:t>Close Model</w:t>
      </w:r>
      <w:r>
        <w:t>.</w:t>
      </w:r>
    </w:p>
    <w:p w:rsidR="00853892" w:rsidRDefault="00853892" w:rsidP="00853892">
      <w:pPr>
        <w:jc w:val="center"/>
        <w:divId w:val="1154181471"/>
      </w:pPr>
      <w:r>
        <w:rPr>
          <w:noProof/>
        </w:rPr>
        <w:drawing>
          <wp:inline distT="0" distB="0" distL="0" distR="0">
            <wp:extent cx="2199639" cy="361845"/>
            <wp:effectExtent l="19050" t="0" r="0" b="0"/>
            <wp:docPr id="170" name="Picture 260" descr="C:\Work\HIP Projects\H_ACT HIP\Help Project - Sept 23 Version\H-ACT Design Suite R100.0\!SSL!\Printed_Documentation\!doc_tmp_folder_0\Fig14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2199639" cy="361845"/>
                    </a:xfrm>
                    <a:prstGeom prst="rect">
                      <a:avLst/>
                    </a:prstGeom>
                  </pic:spPr>
                </pic:pic>
              </a:graphicData>
            </a:graphic>
          </wp:inline>
        </w:drawing>
      </w:r>
    </w:p>
    <w:p w:rsidR="00853892" w:rsidRDefault="00B52D4D" w:rsidP="005E45AF">
      <w:pPr>
        <w:numPr>
          <w:ilvl w:val="0"/>
          <w:numId w:val="77"/>
        </w:numPr>
        <w:tabs>
          <w:tab w:val="left" w:pos="720"/>
        </w:tabs>
        <w:divId w:val="1154181471"/>
      </w:pPr>
      <w:r>
        <w:t xml:space="preserve">For the special </w:t>
      </w:r>
      <w:r w:rsidR="00853892">
        <w:t xml:space="preserve">case </w:t>
      </w:r>
      <w:r>
        <w:t xml:space="preserve">of </w:t>
      </w:r>
      <w:r w:rsidR="00853892">
        <w:t>compressor and turbine components:</w:t>
      </w:r>
    </w:p>
    <w:p w:rsidR="00853892" w:rsidRDefault="00853892" w:rsidP="00CE496D">
      <w:pPr>
        <w:pStyle w:val="indent"/>
        <w:divId w:val="1154181471"/>
      </w:pPr>
      <w:r>
        <w:t xml:space="preserve">Compressor and turbine components only require the assignment of turbo map data in order to identify these components. </w:t>
      </w:r>
      <w:r w:rsidR="00CE496D">
        <w:t>The only exception is for the VGT turbine, for which the on-engine data is mandatory for identification.</w:t>
      </w:r>
      <w:r w:rsidR="00B23756">
        <w:t xml:space="preserve"> </w:t>
      </w:r>
      <w:r w:rsidR="006E1BA1">
        <w:t>I</w:t>
      </w:r>
      <w:r>
        <w:t>t is recommended that these components be validated using on-engine measurements. This requires that the engine data also be assigned to both turbine and compressor components.</w:t>
      </w:r>
    </w:p>
    <w:p w:rsidR="00853892" w:rsidRDefault="00853892" w:rsidP="00853892">
      <w:pPr>
        <w:pStyle w:val="indent"/>
        <w:divId w:val="1154181471"/>
      </w:pPr>
      <w:r>
        <w:rPr>
          <w:b/>
          <w:bCs/>
        </w:rPr>
        <w:t>NOTE:</w:t>
      </w:r>
      <w:r>
        <w:t xml:space="preserve"> There is no warning issued when the assignment of engine data is not performed.</w:t>
      </w:r>
    </w:p>
    <w:p w:rsidR="00853892" w:rsidRDefault="00853892" w:rsidP="00853892">
      <w:pPr>
        <w:pStyle w:val="indent"/>
        <w:divId w:val="1154181471"/>
      </w:pPr>
      <w:r>
        <w:t>Turbocharger map data can only be assigned in its entirety to a compressor or turbine component, that is, all signals at once</w:t>
      </w:r>
      <w:r w:rsidR="00B52D4D">
        <w:t>,</w:t>
      </w:r>
      <w:r>
        <w:t xml:space="preserve"> and not </w:t>
      </w:r>
      <w:r w:rsidR="00633278">
        <w:t xml:space="preserve">as </w:t>
      </w:r>
      <w:r>
        <w:t>individual signals.</w:t>
      </w:r>
    </w:p>
    <w:p w:rsidR="00853892" w:rsidRDefault="00853892" w:rsidP="00853892">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352" name="Picture 261"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853892" w:rsidRDefault="00853892" w:rsidP="00853892">
      <w:pPr>
        <w:pStyle w:val="Heading6"/>
        <w:divId w:val="1154181471"/>
        <w:rPr>
          <w:rFonts w:eastAsia="Times New Roman"/>
        </w:rPr>
      </w:pPr>
      <w:r>
        <w:rPr>
          <w:rFonts w:eastAsia="Times New Roman"/>
        </w:rPr>
        <w:t>Related Topic</w:t>
      </w:r>
    </w:p>
    <w:p w:rsidR="00853892" w:rsidRDefault="00127A1B" w:rsidP="00853892">
      <w:pPr>
        <w:pStyle w:val="relatedtopiclink"/>
        <w:divId w:val="1154181471"/>
      </w:pPr>
      <w:hyperlink w:anchor="signal_range_check_htm" w:history="1">
        <w:r w:rsidR="00853892">
          <w:rPr>
            <w:rStyle w:val="Hyperlink"/>
          </w:rPr>
          <w:t>Range Check</w:t>
        </w:r>
      </w:hyperlink>
      <w:r w:rsidR="00853892">
        <w:t xml:space="preserve"> </w:t>
      </w:r>
    </w:p>
    <w:p w:rsidR="00853892" w:rsidRDefault="00853892" w:rsidP="00853892">
      <w:pPr>
        <w:jc w:val="right"/>
        <w:divId w:val="1154181471"/>
      </w:pPr>
      <w:bookmarkStart w:id="35" w:name="signal_range_check_htm"/>
      <w:bookmarkEnd w:id="35"/>
      <w:r>
        <w:t> </w:t>
      </w:r>
    </w:p>
    <w:p w:rsidR="00853892" w:rsidRDefault="00853892" w:rsidP="0068769E">
      <w:pPr>
        <w:pStyle w:val="Heading2"/>
        <w:divId w:val="1154181471"/>
        <w:rPr>
          <w:rFonts w:eastAsia="Times New Roman"/>
        </w:rPr>
      </w:pPr>
      <w:bookmarkStart w:id="36" w:name="_Range_Check"/>
      <w:bookmarkStart w:id="37" w:name="_Ref341357470"/>
      <w:bookmarkStart w:id="38" w:name="_Toc356575006"/>
      <w:bookmarkEnd w:id="36"/>
      <w:r>
        <w:rPr>
          <w:rFonts w:eastAsia="Times New Roman"/>
        </w:rPr>
        <w:t>Range Check</w:t>
      </w:r>
      <w:bookmarkEnd w:id="37"/>
      <w:bookmarkEnd w:id="38"/>
    </w:p>
    <w:p w:rsidR="00853892" w:rsidRDefault="00853892" w:rsidP="00853892">
      <w:pPr>
        <w:divId w:val="1154181471"/>
      </w:pPr>
      <w:r>
        <w:t>The purpose of the Range Check is to exclude parts of the data that lie outside of physically reasonable ranges.</w:t>
      </w:r>
    </w:p>
    <w:p w:rsidR="00853892" w:rsidRDefault="00853892" w:rsidP="00853892">
      <w:pPr>
        <w:divId w:val="1154181471"/>
      </w:pPr>
      <w:r>
        <w:t>This check is only performed for data that has been assigned to model signals.</w:t>
      </w:r>
    </w:p>
    <w:p w:rsidR="00853892" w:rsidRDefault="00853892" w:rsidP="00853892">
      <w:pPr>
        <w:divId w:val="1154181471"/>
      </w:pPr>
      <w:r>
        <w:t>The max and min limits entered by defining the expected signal range is also used for scaling purposes of the controller and should accurately reflect reasonable physical ranges.</w:t>
      </w:r>
    </w:p>
    <w:p w:rsidR="00853892" w:rsidRDefault="00853892" w:rsidP="00853892">
      <w:pPr>
        <w:pStyle w:val="Heading6"/>
        <w:divId w:val="1154181471"/>
        <w:rPr>
          <w:rFonts w:eastAsia="Times New Roman"/>
        </w:rPr>
      </w:pPr>
      <w:r>
        <w:rPr>
          <w:rFonts w:eastAsia="Times New Roman"/>
        </w:rPr>
        <w:t>To check signals for plausible range:</w:t>
      </w:r>
    </w:p>
    <w:p w:rsidR="00853892" w:rsidRDefault="00853892" w:rsidP="005E45AF">
      <w:pPr>
        <w:numPr>
          <w:ilvl w:val="0"/>
          <w:numId w:val="78"/>
        </w:numPr>
        <w:tabs>
          <w:tab w:val="left" w:pos="720"/>
        </w:tabs>
        <w:divId w:val="1154181471"/>
      </w:pPr>
      <w:r>
        <w:t xml:space="preserve">Select a signal in the </w:t>
      </w:r>
      <w:r>
        <w:rPr>
          <w:b/>
          <w:bCs/>
        </w:rPr>
        <w:t>Signals</w:t>
      </w:r>
      <w:r>
        <w:t xml:space="preserve"> table and define maximum and minimum limits to be applied for checking the range.</w:t>
      </w:r>
    </w:p>
    <w:p w:rsidR="00853892" w:rsidRDefault="00853892" w:rsidP="00853892">
      <w:pPr>
        <w:pStyle w:val="indent"/>
        <w:divId w:val="1154181471"/>
      </w:pPr>
      <w:r>
        <w:t xml:space="preserve">Limits are set to ±Infinity by default and the signal is marked with </w:t>
      </w:r>
      <w:r>
        <w:rPr>
          <w:noProof/>
        </w:rPr>
        <w:drawing>
          <wp:inline distT="0" distB="0" distL="0" distR="0">
            <wp:extent cx="248920" cy="191477"/>
            <wp:effectExtent l="19050" t="0" r="0" b="0"/>
            <wp:docPr id="353" name="Picture 262" descr="C:\Work\HIP Projects\H_ACT HIP\Help Project - Sept 23 Version\H-ACT Design Suite R100.0\!SSL!\Printed_Documentation\!doc_tmp_folder_0\FigAddedDM1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20" cy="191477"/>
                    </a:xfrm>
                    <a:prstGeom prst="rect">
                      <a:avLst/>
                    </a:prstGeom>
                  </pic:spPr>
                </pic:pic>
              </a:graphicData>
            </a:graphic>
          </wp:inline>
        </w:drawing>
      </w:r>
      <w:r>
        <w:t xml:space="preserve"> accompanied by a tooltip asking for </w:t>
      </w:r>
      <w:r w:rsidR="00B52D4D">
        <w:t xml:space="preserve">the </w:t>
      </w:r>
      <w:r>
        <w:t xml:space="preserve">specification of limits. </w:t>
      </w:r>
    </w:p>
    <w:p w:rsidR="00853892" w:rsidRDefault="00853892" w:rsidP="00853892">
      <w:pPr>
        <w:pStyle w:val="indent"/>
        <w:divId w:val="1154181471"/>
      </w:pPr>
      <w:r>
        <w:lastRenderedPageBreak/>
        <w:t xml:space="preserve">Selecting identical values for maximum and minimum limit is not allowed and evokes an error message. </w:t>
      </w:r>
    </w:p>
    <w:p w:rsidR="00853892" w:rsidRDefault="00853892" w:rsidP="00853892">
      <w:pPr>
        <w:pStyle w:val="indent"/>
        <w:divId w:val="1154181471"/>
      </w:pPr>
      <w:r>
        <w:t xml:space="preserve">The applied limits are checked to correspond reasonably with the data. If the data covers less than 75% of the range specified by the limits, these signals are marked </w:t>
      </w:r>
      <w:proofErr w:type="gramStart"/>
      <w:r>
        <w:t xml:space="preserve">with </w:t>
      </w:r>
      <w:proofErr w:type="gramEnd"/>
      <w:r>
        <w:rPr>
          <w:noProof/>
        </w:rPr>
        <w:drawing>
          <wp:inline distT="0" distB="0" distL="0" distR="0">
            <wp:extent cx="248920" cy="191477"/>
            <wp:effectExtent l="19050" t="0" r="0" b="0"/>
            <wp:docPr id="354" name="Picture 263" descr="C:\Work\HIP Projects\H_ACT HIP\Help Project - Sept 23 Version\H-ACT Design Suite R100.0\!SSL!\Printed_Documentation\!doc_tmp_folder_0\FigAddedDM1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20" cy="191477"/>
                    </a:xfrm>
                    <a:prstGeom prst="rect">
                      <a:avLst/>
                    </a:prstGeom>
                  </pic:spPr>
                </pic:pic>
              </a:graphicData>
            </a:graphic>
          </wp:inline>
        </w:drawing>
      </w:r>
      <w:r>
        <w:t xml:space="preserve">. Adjust the limits. </w:t>
      </w:r>
    </w:p>
    <w:p w:rsidR="00853892" w:rsidRDefault="00853892" w:rsidP="00853892">
      <w:pPr>
        <w:pStyle w:val="indent"/>
        <w:divId w:val="1154181471"/>
      </w:pPr>
      <w:r>
        <w:t xml:space="preserve">In the </w:t>
      </w:r>
      <w:r>
        <w:rPr>
          <w:b/>
          <w:bCs/>
        </w:rPr>
        <w:t>Signals</w:t>
      </w:r>
      <w:r>
        <w:t xml:space="preserve"> table, the minimum and maximum values in the data are also displayed for reference. </w:t>
      </w:r>
    </w:p>
    <w:p w:rsidR="00853892" w:rsidRDefault="00853892" w:rsidP="00853892">
      <w:pPr>
        <w:jc w:val="center"/>
        <w:divId w:val="1154181471"/>
      </w:pPr>
      <w:r>
        <w:rPr>
          <w:noProof/>
        </w:rPr>
        <w:drawing>
          <wp:inline distT="0" distB="0" distL="0" distR="0">
            <wp:extent cx="4516120" cy="2096090"/>
            <wp:effectExtent l="19050" t="0" r="0" b="0"/>
            <wp:docPr id="355" name="Picture 264" descr="C:\Work\HIP Projects\H_ACT HIP\Help Project - Sept 23 Version\H-ACT Design Suite R100.0\!SSL!\Printed_Documentation\!doc_tmp_folder_0\Fig15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516120" cy="2096090"/>
                    </a:xfrm>
                    <a:prstGeom prst="rect">
                      <a:avLst/>
                    </a:prstGeom>
                  </pic:spPr>
                </pic:pic>
              </a:graphicData>
            </a:graphic>
          </wp:inline>
        </w:drawing>
      </w:r>
    </w:p>
    <w:p w:rsidR="00853892" w:rsidRDefault="00853892" w:rsidP="00853892">
      <w:pPr>
        <w:pStyle w:val="indent"/>
        <w:divId w:val="1154181471"/>
      </w:pPr>
      <w:r>
        <w:t>Alternately, the limits can also be directly adjusted in the chart displaying the signal by moving the red arrows.</w:t>
      </w:r>
    </w:p>
    <w:p w:rsidR="00853892" w:rsidRDefault="00853892" w:rsidP="00853892">
      <w:pPr>
        <w:jc w:val="center"/>
        <w:divId w:val="1154181471"/>
      </w:pPr>
      <w:r>
        <w:rPr>
          <w:noProof/>
        </w:rPr>
        <w:drawing>
          <wp:inline distT="0" distB="0" distL="0" distR="0">
            <wp:extent cx="4759959" cy="2341798"/>
            <wp:effectExtent l="19050" t="0" r="2541" b="0"/>
            <wp:docPr id="356" name="Picture 265" descr="C:\Work\HIP Projects\H_ACT HIP\Help Project - Sept 23 Version\H-ACT Design Suite R100.0\!SSL!\Printed_Documentation\!doc_tmp_folder_0\Fig16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759959" cy="2341798"/>
                    </a:xfrm>
                    <a:prstGeom prst="rect">
                      <a:avLst/>
                    </a:prstGeom>
                  </pic:spPr>
                </pic:pic>
              </a:graphicData>
            </a:graphic>
          </wp:inline>
        </w:drawing>
      </w:r>
    </w:p>
    <w:p w:rsidR="00853892" w:rsidRDefault="00853892" w:rsidP="005E45AF">
      <w:pPr>
        <w:numPr>
          <w:ilvl w:val="0"/>
          <w:numId w:val="79"/>
        </w:numPr>
        <w:tabs>
          <w:tab w:val="left" w:pos="720"/>
        </w:tabs>
        <w:divId w:val="1154181471"/>
      </w:pPr>
      <w:r>
        <w:t xml:space="preserve">Select the data in the </w:t>
      </w:r>
      <w:r>
        <w:rPr>
          <w:b/>
          <w:bCs/>
        </w:rPr>
        <w:t>Data Sets</w:t>
      </w:r>
      <w:r>
        <w:t xml:space="preserve"> table to check the signal range by selecting </w:t>
      </w:r>
      <w:r>
        <w:rPr>
          <w:b/>
          <w:bCs/>
        </w:rPr>
        <w:t>Plot</w:t>
      </w:r>
      <w:r>
        <w:t>.</w:t>
      </w:r>
    </w:p>
    <w:p w:rsidR="00853892" w:rsidRDefault="00853892" w:rsidP="00853892">
      <w:pPr>
        <w:jc w:val="center"/>
        <w:divId w:val="1154181471"/>
      </w:pPr>
      <w:r>
        <w:rPr>
          <w:noProof/>
        </w:rPr>
        <w:lastRenderedPageBreak/>
        <w:drawing>
          <wp:inline distT="0" distB="0" distL="0" distR="0">
            <wp:extent cx="4475479" cy="1752102"/>
            <wp:effectExtent l="19050" t="0" r="1271" b="0"/>
            <wp:docPr id="357" name="Picture 266" descr="C:\Work\HIP Projects\H_ACT HIP\Help Project - Sept 23 Version\H-ACT Design Suite R100.0\!SSL!\Printed_Documentation\!doc_tmp_folder_0\Fig17new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475479" cy="1752102"/>
                    </a:xfrm>
                    <a:prstGeom prst="rect">
                      <a:avLst/>
                    </a:prstGeom>
                  </pic:spPr>
                </pic:pic>
              </a:graphicData>
            </a:graphic>
          </wp:inline>
        </w:drawing>
      </w:r>
    </w:p>
    <w:p w:rsidR="00853892" w:rsidRDefault="00853892" w:rsidP="005E45AF">
      <w:pPr>
        <w:numPr>
          <w:ilvl w:val="0"/>
          <w:numId w:val="80"/>
        </w:numPr>
        <w:tabs>
          <w:tab w:val="left" w:pos="720"/>
        </w:tabs>
        <w:divId w:val="1154181471"/>
      </w:pPr>
      <w:r>
        <w:t xml:space="preserve">Invalidate data points that violate the specified range by deselecting </w:t>
      </w:r>
      <w:r>
        <w:rPr>
          <w:b/>
          <w:bCs/>
        </w:rPr>
        <w:t>Valid</w:t>
      </w:r>
      <w:r>
        <w:t xml:space="preserve"> in the table.</w:t>
      </w:r>
    </w:p>
    <w:p w:rsidR="00853892" w:rsidRDefault="00853892" w:rsidP="00853892">
      <w:pPr>
        <w:pStyle w:val="indent"/>
        <w:divId w:val="1154181471"/>
      </w:pPr>
      <w:r>
        <w:t xml:space="preserve">Alternately, all data points violating the specified range can be invalidated automatically by clicking on </w:t>
      </w:r>
      <w:r>
        <w:rPr>
          <w:b/>
          <w:bCs/>
        </w:rPr>
        <w:t>Invalidate all out of range</w:t>
      </w:r>
      <w:r>
        <w:t>. This only applies to the currently selected signal.</w:t>
      </w:r>
    </w:p>
    <w:p w:rsidR="00853892" w:rsidRDefault="00853892" w:rsidP="00853892">
      <w:pPr>
        <w:pStyle w:val="indent"/>
        <w:divId w:val="1154181471"/>
      </w:pPr>
      <w:r>
        <w:t xml:space="preserve">Data points can be set valid by manually checking </w:t>
      </w:r>
      <w:r>
        <w:rPr>
          <w:b/>
          <w:bCs/>
        </w:rPr>
        <w:t>Valid</w:t>
      </w:r>
      <w:r>
        <w:t xml:space="preserve"> or by clicking </w:t>
      </w:r>
      <w:r>
        <w:rPr>
          <w:b/>
          <w:bCs/>
        </w:rPr>
        <w:t>Validate all inside range</w:t>
      </w:r>
      <w:r>
        <w:t>.</w:t>
      </w:r>
    </w:p>
    <w:p w:rsidR="00853892" w:rsidRDefault="00853892" w:rsidP="00853892">
      <w:pPr>
        <w:pStyle w:val="indent"/>
        <w:divId w:val="1154181471"/>
      </w:pPr>
      <w:r>
        <w:t>Click on a data point in the chart to select the corresponding row in the signal data table.</w:t>
      </w:r>
    </w:p>
    <w:p w:rsidR="00853892" w:rsidRDefault="00853892" w:rsidP="00853892">
      <w:pPr>
        <w:jc w:val="center"/>
        <w:divId w:val="1154181471"/>
      </w:pPr>
      <w:r>
        <w:rPr>
          <w:noProof/>
        </w:rPr>
        <w:drawing>
          <wp:inline distT="0" distB="0" distL="0" distR="0">
            <wp:extent cx="1905000" cy="2867025"/>
            <wp:effectExtent l="19050" t="0" r="0" b="0"/>
            <wp:docPr id="358" name="Picture 267" descr="C:\Work\HIP Projects\H_ACT HIP\Help Project - Sept 23 Version\H-ACT Design Suite R100.0\!SSL!\Printed_Documentation\!doc_tmp_folder_0\Fig18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1905000" cy="2867025"/>
                    </a:xfrm>
                    <a:prstGeom prst="rect">
                      <a:avLst/>
                    </a:prstGeom>
                  </pic:spPr>
                </pic:pic>
              </a:graphicData>
            </a:graphic>
          </wp:inline>
        </w:drawing>
      </w:r>
    </w:p>
    <w:p w:rsidR="00853892" w:rsidRDefault="00853892" w:rsidP="005E45AF">
      <w:pPr>
        <w:numPr>
          <w:ilvl w:val="0"/>
          <w:numId w:val="81"/>
        </w:numPr>
        <w:tabs>
          <w:tab w:val="left" w:pos="720"/>
        </w:tabs>
        <w:divId w:val="1154181471"/>
      </w:pPr>
      <w:r>
        <w:t>Repeat steps 1 to 3 for all signals.</w:t>
      </w:r>
    </w:p>
    <w:p w:rsidR="00853892" w:rsidRDefault="00853892" w:rsidP="00853892">
      <w:pPr>
        <w:divId w:val="1154181471"/>
      </w:pPr>
      <w:r>
        <w:t> </w:t>
      </w:r>
    </w:p>
    <w:p w:rsidR="00853892" w:rsidRDefault="00853892" w:rsidP="00853892">
      <w:pPr>
        <w:divId w:val="1154181471"/>
      </w:pPr>
      <w:r>
        <w:rPr>
          <w:b/>
          <w:bCs/>
        </w:rPr>
        <w:t>Data Statistics</w:t>
      </w:r>
      <w:r>
        <w:t xml:space="preserve"> indicate the number of data tables and data points. </w:t>
      </w:r>
    </w:p>
    <w:p w:rsidR="00853892" w:rsidRDefault="00853892" w:rsidP="00853892">
      <w:pPr>
        <w:divId w:val="1154181471"/>
      </w:pPr>
      <w:r>
        <w:t xml:space="preserve">It also </w:t>
      </w:r>
      <w:r w:rsidR="006E1BA1">
        <w:t xml:space="preserve">indicates </w:t>
      </w:r>
      <w:r>
        <w:t xml:space="preserve">if either data points exist that are outside of the specified signal range but are set valid, or if data points exist which are inside the specified signal range but are set invalid. </w:t>
      </w:r>
    </w:p>
    <w:p w:rsidR="00853892" w:rsidRDefault="00853892" w:rsidP="00853892">
      <w:pPr>
        <w:divId w:val="1154181471"/>
      </w:pPr>
      <w:r>
        <w:t xml:space="preserve">If such a case occurs (that is, a number of affected data points greater than 0) it </w:t>
      </w:r>
      <w:r w:rsidR="00E25C3A">
        <w:t>appears in</w:t>
      </w:r>
      <w:r w:rsidR="00B52D4D">
        <w:t xml:space="preserve"> </w:t>
      </w:r>
      <w:r>
        <w:t xml:space="preserve">red in the </w:t>
      </w:r>
      <w:r>
        <w:rPr>
          <w:b/>
          <w:bCs/>
        </w:rPr>
        <w:t>Data Statistics</w:t>
      </w:r>
      <w:r>
        <w:t>. Resolve this by either invalidating or validating the affected data points.</w:t>
      </w:r>
    </w:p>
    <w:p w:rsidR="00853892" w:rsidRDefault="00853892" w:rsidP="00853892">
      <w:pPr>
        <w:jc w:val="center"/>
        <w:divId w:val="1154181471"/>
      </w:pPr>
      <w:r>
        <w:rPr>
          <w:noProof/>
        </w:rPr>
        <w:lastRenderedPageBreak/>
        <w:drawing>
          <wp:inline distT="0" distB="0" distL="0" distR="0">
            <wp:extent cx="1590039" cy="1609082"/>
            <wp:effectExtent l="19050" t="0" r="0" b="0"/>
            <wp:docPr id="359" name="Picture 268" descr="C:\Work\HIP Projects\H_ACT HIP\Help Project - Sept 23 Version\H-ACT Design Suite R100.0\!SSL!\Printed_Documentation\!doc_tmp_folder_0\FigAddedDM2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1590039" cy="1609082"/>
                    </a:xfrm>
                    <a:prstGeom prst="rect">
                      <a:avLst/>
                    </a:prstGeom>
                  </pic:spPr>
                </pic:pic>
              </a:graphicData>
            </a:graphic>
          </wp:inline>
        </w:drawing>
      </w:r>
    </w:p>
    <w:p w:rsidR="00853892" w:rsidRDefault="00853892" w:rsidP="00853892">
      <w:pPr>
        <w:divId w:val="1154181471"/>
      </w:pPr>
      <w:r>
        <w:t xml:space="preserve">Signals affected by this discrepancy are marked with </w:t>
      </w:r>
      <w:r>
        <w:rPr>
          <w:noProof/>
        </w:rPr>
        <w:drawing>
          <wp:inline distT="0" distB="0" distL="0" distR="0">
            <wp:extent cx="248920" cy="191477"/>
            <wp:effectExtent l="19050" t="0" r="0" b="0"/>
            <wp:docPr id="360" name="Picture 269" descr="C:\Work\HIP Projects\H_ACT HIP\Help Project - Sept 23 Version\H-ACT Design Suite R100.0\!SSL!\Printed_Documentation\!doc_tmp_folder_0\FigAddedDM1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20" cy="191477"/>
                    </a:xfrm>
                    <a:prstGeom prst="rect">
                      <a:avLst/>
                    </a:prstGeom>
                  </pic:spPr>
                </pic:pic>
              </a:graphicData>
            </a:graphic>
          </wp:inline>
        </w:drawing>
      </w:r>
      <w:r>
        <w:t xml:space="preserve">  and a corresponding tooltip. Similarly, affected data set and data points also are marked </w:t>
      </w:r>
      <w:proofErr w:type="gramStart"/>
      <w:r>
        <w:t xml:space="preserve">with </w:t>
      </w:r>
      <w:proofErr w:type="gramEnd"/>
      <w:r>
        <w:rPr>
          <w:noProof/>
        </w:rPr>
        <w:drawing>
          <wp:inline distT="0" distB="0" distL="0" distR="0">
            <wp:extent cx="248920" cy="191477"/>
            <wp:effectExtent l="19050" t="0" r="0" b="0"/>
            <wp:docPr id="361" name="Picture 270" descr="C:\Work\HIP Projects\H_ACT HIP\Help Project - Sept 23 Version\H-ACT Design Suite R100.0\!SSL!\Printed_Documentation\!doc_tmp_folder_0\FigAddedDM1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20" cy="191477"/>
                    </a:xfrm>
                    <a:prstGeom prst="rect">
                      <a:avLst/>
                    </a:prstGeom>
                  </pic:spPr>
                </pic:pic>
              </a:graphicData>
            </a:graphic>
          </wp:inline>
        </w:drawing>
      </w:r>
      <w:r>
        <w:t>.</w:t>
      </w:r>
    </w:p>
    <w:p w:rsidR="00853892" w:rsidRDefault="00853892" w:rsidP="00853892">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362" name="Picture 271"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853892" w:rsidRDefault="00853892" w:rsidP="00853892">
      <w:pPr>
        <w:pStyle w:val="Heading6"/>
        <w:divId w:val="1154181471"/>
        <w:rPr>
          <w:rFonts w:eastAsia="Times New Roman"/>
        </w:rPr>
      </w:pPr>
      <w:r>
        <w:rPr>
          <w:rFonts w:eastAsia="Times New Roman"/>
        </w:rPr>
        <w:t>Related Topic</w:t>
      </w:r>
    </w:p>
    <w:p w:rsidR="00853892" w:rsidRDefault="00127A1B" w:rsidP="00853892">
      <w:pPr>
        <w:pStyle w:val="relatedtopiclink"/>
        <w:divId w:val="1154181471"/>
      </w:pPr>
      <w:hyperlink w:anchor="steady-state_extraction_htm" w:history="1">
        <w:r w:rsidR="00853892">
          <w:rPr>
            <w:rStyle w:val="Hyperlink"/>
          </w:rPr>
          <w:t>Steady-State Extraction</w:t>
        </w:r>
      </w:hyperlink>
    </w:p>
    <w:p w:rsidR="00853892" w:rsidRDefault="00853892" w:rsidP="00853892">
      <w:pPr>
        <w:jc w:val="right"/>
        <w:divId w:val="1154181471"/>
      </w:pPr>
      <w:bookmarkStart w:id="39" w:name="steady-state_extraction_htm"/>
      <w:bookmarkEnd w:id="39"/>
      <w:r>
        <w:t> </w:t>
      </w:r>
    </w:p>
    <w:p w:rsidR="00853892" w:rsidRDefault="00853892" w:rsidP="0068769E">
      <w:pPr>
        <w:pStyle w:val="Heading2"/>
        <w:divId w:val="1154181471"/>
        <w:rPr>
          <w:rFonts w:eastAsia="Times New Roman"/>
        </w:rPr>
      </w:pPr>
      <w:bookmarkStart w:id="40" w:name="_Ref341356408"/>
      <w:bookmarkStart w:id="41" w:name="_Ref341356482"/>
      <w:bookmarkStart w:id="42" w:name="_Toc356575007"/>
      <w:r>
        <w:rPr>
          <w:rFonts w:eastAsia="Times New Roman"/>
        </w:rPr>
        <w:t>Steady-State Extraction</w:t>
      </w:r>
      <w:bookmarkEnd w:id="40"/>
      <w:bookmarkEnd w:id="41"/>
      <w:bookmarkEnd w:id="42"/>
    </w:p>
    <w:p w:rsidR="00853892" w:rsidRDefault="00853892" w:rsidP="00853892">
      <w:pPr>
        <w:divId w:val="1154181471"/>
      </w:pPr>
      <w:r>
        <w:t xml:space="preserve">OnRAMP offers the option to extract steady-state data out of transient data that has been imported. </w:t>
      </w:r>
    </w:p>
    <w:p w:rsidR="00853892" w:rsidRDefault="00853892" w:rsidP="00853892">
      <w:pPr>
        <w:divId w:val="1154181471"/>
      </w:pPr>
      <w:r>
        <w:t>The steady-state extraction also has to be executed to split transient data into individual step sequences that are required for the transient identification of the model, performed in a later step.</w:t>
      </w:r>
    </w:p>
    <w:p w:rsidR="00853892" w:rsidRDefault="00853892" w:rsidP="00853892">
      <w:pPr>
        <w:divId w:val="1154181471"/>
      </w:pPr>
      <w:r>
        <w:t>In order to ensure that sufficient stabilization time was applied for the engine to reach steady-state, critical signals (mostly associated with slow dynamics) have to be checked visually.</w:t>
      </w:r>
    </w:p>
    <w:p w:rsidR="00853892" w:rsidRDefault="00853892" w:rsidP="00853892">
      <w:pPr>
        <w:divId w:val="1154181471"/>
      </w:pPr>
      <w:r>
        <w:t>Data points where steady-state has not been reached can be invalidated and excluded from further processing.</w:t>
      </w:r>
    </w:p>
    <w:p w:rsidR="00853892" w:rsidRDefault="00853892" w:rsidP="00853892">
      <w:pPr>
        <w:divId w:val="1154181471"/>
        <w:rPr>
          <w:b/>
          <w:bCs/>
        </w:rPr>
      </w:pPr>
      <w:r>
        <w:rPr>
          <w:b/>
          <w:bCs/>
        </w:rPr>
        <w:t>To extract steady-state data:</w:t>
      </w:r>
    </w:p>
    <w:p w:rsidR="00853892" w:rsidRDefault="00853892" w:rsidP="005E45AF">
      <w:pPr>
        <w:numPr>
          <w:ilvl w:val="0"/>
          <w:numId w:val="82"/>
        </w:numPr>
        <w:tabs>
          <w:tab w:val="left" w:pos="720"/>
        </w:tabs>
        <w:divId w:val="1154181471"/>
      </w:pPr>
      <w:r>
        <w:t xml:space="preserve">Specify the </w:t>
      </w:r>
      <w:r>
        <w:rPr>
          <w:b/>
          <w:bCs/>
        </w:rPr>
        <w:t>Settling time</w:t>
      </w:r>
      <w:r>
        <w:t>.</w:t>
      </w:r>
    </w:p>
    <w:p w:rsidR="00853892" w:rsidRDefault="00853892" w:rsidP="00853892">
      <w:pPr>
        <w:pStyle w:val="indent"/>
        <w:divId w:val="1154181471"/>
      </w:pPr>
      <w:r>
        <w:t>The settling time is the time interval that starts immediately after an actuator step and is used to define the duration it takes for the engine to settle out and reach steady state. The data within the settling time interval is not used to determine steady-state data. Only the data after the settling time has elapsed, up to the subsequent actuator step, is used for the steady-state averaging.</w:t>
      </w:r>
    </w:p>
    <w:p w:rsidR="00853892" w:rsidRDefault="00853892" w:rsidP="00853892">
      <w:pPr>
        <w:pStyle w:val="indent"/>
        <w:divId w:val="1154181471"/>
      </w:pPr>
      <w:r>
        <w:t>Set the settling time so only data is used for the steady-state averaging for which the engine is visibly at steady state - that is, none of the signals displays significant transients.</w:t>
      </w:r>
    </w:p>
    <w:p w:rsidR="00853892" w:rsidRDefault="00853892" w:rsidP="00853892">
      <w:pPr>
        <w:pStyle w:val="indent"/>
        <w:divId w:val="1154181471"/>
      </w:pPr>
      <w:r>
        <w:t>Usual values for settling times are 90 seconds and larger depending on the type of engine and the measurements conducted.</w:t>
      </w:r>
    </w:p>
    <w:p w:rsidR="00853892" w:rsidRDefault="00853892" w:rsidP="005E45AF">
      <w:pPr>
        <w:numPr>
          <w:ilvl w:val="0"/>
          <w:numId w:val="83"/>
        </w:numPr>
        <w:tabs>
          <w:tab w:val="left" w:pos="720"/>
        </w:tabs>
        <w:divId w:val="1154181471"/>
      </w:pPr>
      <w:r>
        <w:t>Select the transient data set to extract steady-state data.</w:t>
      </w:r>
    </w:p>
    <w:p w:rsidR="00853892" w:rsidRDefault="00853892" w:rsidP="00853892">
      <w:pPr>
        <w:jc w:val="center"/>
        <w:divId w:val="1154181471"/>
      </w:pPr>
      <w:r>
        <w:rPr>
          <w:noProof/>
        </w:rPr>
        <w:lastRenderedPageBreak/>
        <w:drawing>
          <wp:inline distT="0" distB="0" distL="0" distR="0">
            <wp:extent cx="2123439" cy="2418626"/>
            <wp:effectExtent l="19050" t="0" r="0" b="0"/>
            <wp:docPr id="363" name="Picture 272" descr="C:\Work\HIP Projects\H_ACT HIP\Help Project - Sept 23 Version\H-ACT Design Suite R100.0\!SSL!\Printed_Documentation\!doc_tmp_folder_0\Fig19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123439" cy="2418626"/>
                    </a:xfrm>
                    <a:prstGeom prst="rect">
                      <a:avLst/>
                    </a:prstGeom>
                  </pic:spPr>
                </pic:pic>
              </a:graphicData>
            </a:graphic>
          </wp:inline>
        </w:drawing>
      </w:r>
    </w:p>
    <w:p w:rsidR="00853892" w:rsidRDefault="00853892" w:rsidP="005E45AF">
      <w:pPr>
        <w:numPr>
          <w:ilvl w:val="0"/>
          <w:numId w:val="84"/>
        </w:numPr>
        <w:tabs>
          <w:tab w:val="left" w:pos="720"/>
        </w:tabs>
        <w:divId w:val="1154181471"/>
      </w:pPr>
      <w:r>
        <w:t xml:space="preserve">Enter values for the steady-state band of each signal in the </w:t>
      </w:r>
      <w:r>
        <w:rPr>
          <w:b/>
          <w:bCs/>
        </w:rPr>
        <w:t>Model Inputs</w:t>
      </w:r>
      <w:r>
        <w:t xml:space="preserve"> table.</w:t>
      </w:r>
    </w:p>
    <w:p w:rsidR="00853892" w:rsidRDefault="00853892" w:rsidP="00853892">
      <w:pPr>
        <w:pStyle w:val="indent"/>
        <w:divId w:val="1154181471"/>
      </w:pPr>
      <w:r>
        <w:t>A steady-state band is the interval of the signal amplitude for which the signal is considered to be at steady-state when it remains inside this band for at least the duration of the settling time plus a fixed time span (10s) used for data averaging.</w:t>
      </w:r>
    </w:p>
    <w:p w:rsidR="00853892" w:rsidRDefault="00853892" w:rsidP="00853892">
      <w:pPr>
        <w:pStyle w:val="indent"/>
        <w:divId w:val="1154181471"/>
      </w:pPr>
      <w:r>
        <w:t>Signals can be added or removed in the</w:t>
      </w:r>
      <w:r>
        <w:rPr>
          <w:b/>
          <w:bCs/>
        </w:rPr>
        <w:t xml:space="preserve"> Model Inputs</w:t>
      </w:r>
      <w:r>
        <w:t xml:space="preserve"> table by clicking </w:t>
      </w:r>
      <w:r>
        <w:rPr>
          <w:b/>
          <w:bCs/>
        </w:rPr>
        <w:t>Modify</w:t>
      </w:r>
      <w:r>
        <w:t xml:space="preserve"> or </w:t>
      </w:r>
      <w:r>
        <w:rPr>
          <w:b/>
          <w:bCs/>
        </w:rPr>
        <w:t>Remove</w:t>
      </w:r>
      <w:r>
        <w:t>.</w:t>
      </w:r>
    </w:p>
    <w:p w:rsidR="00853892" w:rsidRDefault="00853892" w:rsidP="00853892">
      <w:pPr>
        <w:jc w:val="center"/>
        <w:divId w:val="1154181471"/>
      </w:pPr>
      <w:r>
        <w:rPr>
          <w:noProof/>
        </w:rPr>
        <w:drawing>
          <wp:inline distT="0" distB="0" distL="0" distR="0">
            <wp:extent cx="2153920" cy="2010961"/>
            <wp:effectExtent l="19050" t="0" r="0" b="0"/>
            <wp:docPr id="364" name="Picture 273" descr="C:\Work\HIP Projects\H_ACT HIP\Help Project - Sept 23 Version\H-ACT Design Suite R100.0\!SSL!\Printed_Documentation\!doc_tmp_folder_0\Fig20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153920" cy="2010961"/>
                    </a:xfrm>
                    <a:prstGeom prst="rect">
                      <a:avLst/>
                    </a:prstGeom>
                  </pic:spPr>
                </pic:pic>
              </a:graphicData>
            </a:graphic>
          </wp:inline>
        </w:drawing>
      </w:r>
    </w:p>
    <w:p w:rsidR="00853892" w:rsidRDefault="00853892" w:rsidP="005E45AF">
      <w:pPr>
        <w:numPr>
          <w:ilvl w:val="0"/>
          <w:numId w:val="85"/>
        </w:numPr>
        <w:tabs>
          <w:tab w:val="left" w:pos="720"/>
        </w:tabs>
        <w:divId w:val="1154181471"/>
      </w:pPr>
      <w:r>
        <w:t xml:space="preserve">Click </w:t>
      </w:r>
      <w:r>
        <w:rPr>
          <w:b/>
          <w:bCs/>
        </w:rPr>
        <w:t>Compute</w:t>
      </w:r>
      <w:r>
        <w:t xml:space="preserve"> to compute steady-state data points.</w:t>
      </w:r>
    </w:p>
    <w:p w:rsidR="00853892" w:rsidRDefault="00853892" w:rsidP="00853892">
      <w:pPr>
        <w:pStyle w:val="indent"/>
        <w:divId w:val="1154181471"/>
      </w:pPr>
      <w:r>
        <w:t xml:space="preserve">Turn on the display of the steady-state intervals in the chart displaying the model inputs by the </w:t>
      </w:r>
      <w:r>
        <w:rPr>
          <w:noProof/>
        </w:rPr>
        <w:drawing>
          <wp:inline distT="0" distB="0" distL="0" distR="0">
            <wp:extent cx="487680" cy="229496"/>
            <wp:effectExtent l="19050" t="0" r="7620" b="0"/>
            <wp:docPr id="365" name="Picture 274" descr="C:\Work\HIP Projects\H_ACT HIP\Help Project - Sept 23 Version\H-ACT Design Suite R100.0\!SSL!\Printed_Documentation\!doc_tmp_folder_0\FigSSExtractStep4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87680" cy="229496"/>
                    </a:xfrm>
                    <a:prstGeom prst="rect">
                      <a:avLst/>
                    </a:prstGeom>
                  </pic:spPr>
                </pic:pic>
              </a:graphicData>
            </a:graphic>
          </wp:inline>
        </w:drawing>
      </w:r>
      <w:r>
        <w:t xml:space="preserve"> icon in the chart title bar.</w:t>
      </w:r>
    </w:p>
    <w:p w:rsidR="00853892" w:rsidRDefault="00853892" w:rsidP="00853892">
      <w:pPr>
        <w:pStyle w:val="indent"/>
        <w:divId w:val="1154181471"/>
      </w:pPr>
      <w:r>
        <w:t>The intervals are green where the selected input signal is determined to be inside its band and at steady-state.</w:t>
      </w:r>
    </w:p>
    <w:p w:rsidR="00853892" w:rsidRDefault="00853892" w:rsidP="00853892">
      <w:pPr>
        <w:pStyle w:val="indent"/>
        <w:divId w:val="1154181471"/>
      </w:pPr>
      <w:r>
        <w:t xml:space="preserve">The intervals are red where all model inputs are inside their respective bands simultaneously over the duration of the settling time plus the time span used for data averaging (10s). </w:t>
      </w:r>
    </w:p>
    <w:p w:rsidR="00853892" w:rsidRDefault="00853892" w:rsidP="00853892">
      <w:pPr>
        <w:pStyle w:val="indent"/>
        <w:divId w:val="1154181471"/>
      </w:pPr>
      <w:r>
        <w:t>These signal intervals are used for the computing of the steady-state data points.</w:t>
      </w:r>
    </w:p>
    <w:p w:rsidR="00853892" w:rsidRDefault="00853892" w:rsidP="00853892">
      <w:pPr>
        <w:jc w:val="center"/>
        <w:divId w:val="1154181471"/>
      </w:pPr>
      <w:r>
        <w:rPr>
          <w:noProof/>
        </w:rPr>
        <w:lastRenderedPageBreak/>
        <w:drawing>
          <wp:inline distT="0" distB="0" distL="0" distR="0">
            <wp:extent cx="4759959" cy="2561723"/>
            <wp:effectExtent l="19050" t="0" r="2541" b="0"/>
            <wp:docPr id="366" name="Picture 275" descr="C:\Work\HIP Projects\H_ACT HIP\Help Project - Sept 23 Version\H-ACT Design Suite R100.0\!SSL!\Printed_Documentation\!doc_tmp_folder_0\Fig21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759959" cy="2561723"/>
                    </a:xfrm>
                    <a:prstGeom prst="rect">
                      <a:avLst/>
                    </a:prstGeom>
                  </pic:spPr>
                </pic:pic>
              </a:graphicData>
            </a:graphic>
          </wp:inline>
        </w:drawing>
      </w:r>
    </w:p>
    <w:p w:rsidR="00853892" w:rsidRDefault="00853892" w:rsidP="005E45AF">
      <w:pPr>
        <w:numPr>
          <w:ilvl w:val="0"/>
          <w:numId w:val="86"/>
        </w:numPr>
        <w:tabs>
          <w:tab w:val="left" w:pos="720"/>
        </w:tabs>
        <w:divId w:val="1154181471"/>
      </w:pPr>
      <w:r>
        <w:t>Check that the steady-state intervals of individual inputs (green lines) do not extend over significant steps in the signal or are affected by minor signal noise.</w:t>
      </w:r>
    </w:p>
    <w:p w:rsidR="00853892" w:rsidRDefault="00853892" w:rsidP="00853892">
      <w:pPr>
        <w:pStyle w:val="indent"/>
        <w:divId w:val="1154181471"/>
      </w:pPr>
      <w:r>
        <w:t>Otherwise, adjust values of steady-state bands and re-compute steady-state.</w:t>
      </w:r>
    </w:p>
    <w:p w:rsidR="00853892" w:rsidRDefault="00853892" w:rsidP="00853892">
      <w:pPr>
        <w:pStyle w:val="indent"/>
        <w:divId w:val="1154181471"/>
      </w:pPr>
      <w:r>
        <w:t xml:space="preserve">If settings like the steady-state bands are modified, the data set is marked with </w:t>
      </w:r>
      <w:r>
        <w:rPr>
          <w:noProof/>
        </w:rPr>
        <w:drawing>
          <wp:inline distT="0" distB="0" distL="0" distR="0">
            <wp:extent cx="248920" cy="191477"/>
            <wp:effectExtent l="19050" t="0" r="0" b="0"/>
            <wp:docPr id="367" name="Picture 276" descr="C:\Work\HIP Projects\H_ACT HIP\Help Project - Sept 23 Version\H-ACT Design Suite R100.0\!SSL!\Printed_Documentation\!doc_tmp_folder_0\FigAddedDM1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20" cy="191477"/>
                    </a:xfrm>
                    <a:prstGeom prst="rect">
                      <a:avLst/>
                    </a:prstGeom>
                  </pic:spPr>
                </pic:pic>
              </a:graphicData>
            </a:graphic>
          </wp:inline>
        </w:drawing>
      </w:r>
      <w:r>
        <w:t xml:space="preserve"> and a corresponding tool tip indicating that modifications have been made requiring you to </w:t>
      </w:r>
      <w:proofErr w:type="spellStart"/>
      <w:r>
        <w:t>recompute</w:t>
      </w:r>
      <w:proofErr w:type="spellEnd"/>
      <w:r>
        <w:t xml:space="preserve"> the steady-state data. </w:t>
      </w:r>
    </w:p>
    <w:p w:rsidR="00853892" w:rsidRDefault="00853892" w:rsidP="005E45AF">
      <w:pPr>
        <w:numPr>
          <w:ilvl w:val="0"/>
          <w:numId w:val="87"/>
        </w:numPr>
        <w:tabs>
          <w:tab w:val="left" w:pos="720"/>
        </w:tabs>
        <w:divId w:val="1154181471"/>
      </w:pPr>
      <w:r>
        <w:t xml:space="preserve">Select a signal in the </w:t>
      </w:r>
      <w:r>
        <w:rPr>
          <w:b/>
          <w:bCs/>
        </w:rPr>
        <w:t>Critical Signal</w:t>
      </w:r>
      <w:r>
        <w:t xml:space="preserve"> table.</w:t>
      </w:r>
    </w:p>
    <w:p w:rsidR="00853892" w:rsidRDefault="00853892" w:rsidP="00853892">
      <w:pPr>
        <w:pStyle w:val="indent"/>
        <w:divId w:val="1154181471"/>
      </w:pPr>
      <w:r>
        <w:t xml:space="preserve">Signals can be added or removed in the </w:t>
      </w:r>
      <w:r>
        <w:rPr>
          <w:b/>
          <w:bCs/>
        </w:rPr>
        <w:t>Critical Signals</w:t>
      </w:r>
      <w:r>
        <w:t xml:space="preserve"> table by pressing </w:t>
      </w:r>
      <w:r>
        <w:rPr>
          <w:b/>
          <w:bCs/>
        </w:rPr>
        <w:t>Modify</w:t>
      </w:r>
      <w:r>
        <w:t xml:space="preserve"> or </w:t>
      </w:r>
      <w:r>
        <w:rPr>
          <w:b/>
          <w:bCs/>
        </w:rPr>
        <w:t>Remove</w:t>
      </w:r>
      <w:r>
        <w:t>.</w:t>
      </w:r>
    </w:p>
    <w:p w:rsidR="00853892" w:rsidRDefault="00853892" w:rsidP="00853892">
      <w:pPr>
        <w:jc w:val="center"/>
        <w:divId w:val="1154181471"/>
      </w:pPr>
      <w:r>
        <w:rPr>
          <w:noProof/>
        </w:rPr>
        <w:drawing>
          <wp:inline distT="0" distB="0" distL="0" distR="0">
            <wp:extent cx="1905000" cy="2133600"/>
            <wp:effectExtent l="19050" t="0" r="0" b="0"/>
            <wp:docPr id="368" name="Picture 277" descr="C:\Work\HIP Projects\H_ACT HIP\Help Project - Sept 23 Version\H-ACT Design Suite R100.0\!SSL!\Printed_Documentation\!doc_tmp_folder_0\Fig22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1905000" cy="2133600"/>
                    </a:xfrm>
                    <a:prstGeom prst="rect">
                      <a:avLst/>
                    </a:prstGeom>
                  </pic:spPr>
                </pic:pic>
              </a:graphicData>
            </a:graphic>
          </wp:inline>
        </w:drawing>
      </w:r>
    </w:p>
    <w:p w:rsidR="00853892" w:rsidRDefault="00853892" w:rsidP="00853892">
      <w:pPr>
        <w:pStyle w:val="indent"/>
        <w:divId w:val="1154181471"/>
      </w:pPr>
      <w:r>
        <w:t xml:space="preserve">Turn on the display of data points used for steady-state averaging in the chart displaying the critical signals by the </w:t>
      </w:r>
      <w:r>
        <w:rPr>
          <w:noProof/>
        </w:rPr>
        <w:drawing>
          <wp:inline distT="0" distB="0" distL="0" distR="0">
            <wp:extent cx="269240" cy="250008"/>
            <wp:effectExtent l="19050" t="0" r="0" b="0"/>
            <wp:docPr id="369" name="Picture 278" descr="C:\Work\HIP Projects\H_ACT HIP\Help Project - Sept 23 Version\H-ACT Design Suite R100.0\!SSL!\Printed_Documentation\!doc_tmp_folder_0\FigSSExtractStep6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69240" cy="250008"/>
                    </a:xfrm>
                    <a:prstGeom prst="rect">
                      <a:avLst/>
                    </a:prstGeom>
                  </pic:spPr>
                </pic:pic>
              </a:graphicData>
            </a:graphic>
          </wp:inline>
        </w:drawing>
      </w:r>
      <w:r>
        <w:t xml:space="preserve"> icon in the chart title bar. These data points are blue. The resulting steady-state data points are red.</w:t>
      </w:r>
    </w:p>
    <w:p w:rsidR="00853892" w:rsidRDefault="00853892" w:rsidP="00853892">
      <w:pPr>
        <w:jc w:val="center"/>
        <w:divId w:val="1154181471"/>
      </w:pPr>
      <w:r>
        <w:rPr>
          <w:noProof/>
        </w:rPr>
        <w:lastRenderedPageBreak/>
        <w:drawing>
          <wp:inline distT="0" distB="0" distL="0" distR="0">
            <wp:extent cx="4759959" cy="2263883"/>
            <wp:effectExtent l="19050" t="0" r="2541" b="0"/>
            <wp:docPr id="370" name="Picture 279" descr="C:\Work\HIP Projects\H_ACT HIP\Help Project - Sept 23 Version\H-ACT Design Suite R100.0\!SSL!\Printed_Documentation\!doc_tmp_folder_0\Fig23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759959" cy="2263883"/>
                    </a:xfrm>
                    <a:prstGeom prst="rect">
                      <a:avLst/>
                    </a:prstGeom>
                  </pic:spPr>
                </pic:pic>
              </a:graphicData>
            </a:graphic>
          </wp:inline>
        </w:drawing>
      </w:r>
    </w:p>
    <w:p w:rsidR="00853892" w:rsidRDefault="00853892" w:rsidP="005E45AF">
      <w:pPr>
        <w:numPr>
          <w:ilvl w:val="0"/>
          <w:numId w:val="88"/>
        </w:numPr>
        <w:tabs>
          <w:tab w:val="left" w:pos="720"/>
        </w:tabs>
        <w:divId w:val="1154181471"/>
      </w:pPr>
      <w:r>
        <w:t>Observe the chart displaying the critical signal and ensure that the signal has sufficiently stabilized for all the data points used for steady-state averaging.</w:t>
      </w:r>
    </w:p>
    <w:p w:rsidR="00853892" w:rsidRDefault="00853892" w:rsidP="00853892">
      <w:pPr>
        <w:pStyle w:val="indent"/>
        <w:divId w:val="1154181471"/>
      </w:pPr>
      <w:r>
        <w:t xml:space="preserve">For data intervals where this is not the case, select the affected steady-state data point by clicking directly on it in the chart. This marks the corresponding row in the data table containing the steady-state values. Invalidate the affected data point by de-selecting the checkboxes in the </w:t>
      </w:r>
      <w:proofErr w:type="gramStart"/>
      <w:r>
        <w:rPr>
          <w:b/>
          <w:bCs/>
        </w:rPr>
        <w:t>Valid</w:t>
      </w:r>
      <w:proofErr w:type="gramEnd"/>
      <w:r>
        <w:t xml:space="preserve"> column.</w:t>
      </w:r>
    </w:p>
    <w:p w:rsidR="00853892" w:rsidRDefault="00853892" w:rsidP="00853892">
      <w:pPr>
        <w:pStyle w:val="indent"/>
        <w:divId w:val="1154181471"/>
      </w:pPr>
      <w:r>
        <w:t>Invalidating a steady-state data point for a certain critical signal invalidates this data point for all signals in the data set.</w:t>
      </w:r>
    </w:p>
    <w:p w:rsidR="00853892" w:rsidRDefault="00853892" w:rsidP="00853892">
      <w:pPr>
        <w:pStyle w:val="indent"/>
        <w:divId w:val="1154181471"/>
      </w:pPr>
      <w:r>
        <w:t xml:space="preserve">The </w:t>
      </w:r>
      <w:r>
        <w:rPr>
          <w:b/>
          <w:bCs/>
        </w:rPr>
        <w:t>Valid</w:t>
      </w:r>
      <w:r>
        <w:t xml:space="preserve"> checkbox is only unchecked for the signal for which it was invalidated. All other signals are marked with </w:t>
      </w:r>
      <w:r>
        <w:rPr>
          <w:noProof/>
        </w:rPr>
        <w:drawing>
          <wp:inline distT="0" distB="0" distL="0" distR="0">
            <wp:extent cx="248920" cy="191477"/>
            <wp:effectExtent l="19050" t="0" r="0" b="0"/>
            <wp:docPr id="371" name="Picture 280" descr="C:\Work\HIP Projects\H_ACT HIP\Help Project - Sept 23 Version\H-ACT Design Suite R100.0\!SSL!\Printed_Documentation\!doc_tmp_folder_0\FigAddedDM1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20" cy="191477"/>
                    </a:xfrm>
                    <a:prstGeom prst="rect">
                      <a:avLst/>
                    </a:prstGeom>
                  </pic:spPr>
                </pic:pic>
              </a:graphicData>
            </a:graphic>
          </wp:inline>
        </w:drawing>
      </w:r>
      <w:r>
        <w:t xml:space="preserve"> and a tooltip. </w:t>
      </w:r>
      <w:r>
        <w:rPr>
          <w:rFonts w:eastAsia="Times New Roman"/>
          <w:sz w:val="24"/>
          <w:szCs w:val="24"/>
        </w:rPr>
        <w:t>This display clearly indicates which signals cause a steady state data point in the data set to be invalid.</w:t>
      </w:r>
      <w:r>
        <w:t xml:space="preserve"> </w:t>
      </w:r>
    </w:p>
    <w:p w:rsidR="00853892" w:rsidRDefault="00853892" w:rsidP="00853892">
      <w:pPr>
        <w:pStyle w:val="indent"/>
        <w:divId w:val="1154181471"/>
      </w:pPr>
      <w:r>
        <w:t xml:space="preserve">All data points in the table can be set valid or invalid at once by clicking </w:t>
      </w:r>
      <w:r>
        <w:rPr>
          <w:b/>
          <w:bCs/>
        </w:rPr>
        <w:t>All Valid</w:t>
      </w:r>
      <w:r>
        <w:t xml:space="preserve"> or </w:t>
      </w:r>
      <w:r>
        <w:rPr>
          <w:b/>
          <w:bCs/>
        </w:rPr>
        <w:t>All Invalid</w:t>
      </w:r>
      <w:r>
        <w:t>.</w:t>
      </w:r>
    </w:p>
    <w:p w:rsidR="00853892" w:rsidRDefault="00853892" w:rsidP="00853892">
      <w:pPr>
        <w:jc w:val="center"/>
        <w:divId w:val="1154181471"/>
      </w:pPr>
      <w:r>
        <w:rPr>
          <w:noProof/>
        </w:rPr>
        <w:drawing>
          <wp:inline distT="0" distB="0" distL="0" distR="0">
            <wp:extent cx="1717039" cy="1774274"/>
            <wp:effectExtent l="19050" t="0" r="0" b="0"/>
            <wp:docPr id="372" name="Picture 281" descr="C:\Work\HIP Projects\H_ACT HIP\Help Project - Sept 23 Version\H-ACT Design Suite R100.0\!SSL!\Printed_Documentation\!doc_tmp_folder_0\Fig24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717039" cy="1774274"/>
                    </a:xfrm>
                    <a:prstGeom prst="rect">
                      <a:avLst/>
                    </a:prstGeom>
                  </pic:spPr>
                </pic:pic>
              </a:graphicData>
            </a:graphic>
          </wp:inline>
        </w:drawing>
      </w:r>
    </w:p>
    <w:p w:rsidR="00853892" w:rsidRDefault="00853892" w:rsidP="005E45AF">
      <w:pPr>
        <w:numPr>
          <w:ilvl w:val="0"/>
          <w:numId w:val="89"/>
        </w:numPr>
        <w:tabs>
          <w:tab w:val="left" w:pos="720"/>
        </w:tabs>
        <w:divId w:val="1154181471"/>
      </w:pPr>
      <w:r>
        <w:t xml:space="preserve">Set the </w:t>
      </w:r>
      <w:r>
        <w:rPr>
          <w:b/>
          <w:bCs/>
        </w:rPr>
        <w:t>Accept</w:t>
      </w:r>
      <w:r>
        <w:t xml:space="preserve"> status for the critical signal after all steady-state points have been set either invalid or valid.</w:t>
      </w:r>
    </w:p>
    <w:p w:rsidR="00853892" w:rsidRDefault="00853892" w:rsidP="005E45AF">
      <w:pPr>
        <w:numPr>
          <w:ilvl w:val="0"/>
          <w:numId w:val="89"/>
        </w:numPr>
        <w:tabs>
          <w:tab w:val="left" w:pos="720"/>
        </w:tabs>
        <w:divId w:val="1154181471"/>
      </w:pPr>
      <w:r>
        <w:t>Repeat steps 7 and 8 for all critical signals.</w:t>
      </w:r>
    </w:p>
    <w:p w:rsidR="00853892" w:rsidRDefault="00853892" w:rsidP="00853892">
      <w:pPr>
        <w:divId w:val="1154181471"/>
      </w:pPr>
      <w:r>
        <w:t xml:space="preserve">Once all critical signals are set to </w:t>
      </w:r>
      <w:r>
        <w:rPr>
          <w:b/>
          <w:bCs/>
        </w:rPr>
        <w:t>Accept</w:t>
      </w:r>
      <w:r>
        <w:t xml:space="preserve">, the data set also assumes the </w:t>
      </w:r>
      <w:r>
        <w:rPr>
          <w:b/>
          <w:bCs/>
        </w:rPr>
        <w:t>Accept</w:t>
      </w:r>
      <w:r>
        <w:t xml:space="preserve"> status and is ready for further processing.</w:t>
      </w:r>
    </w:p>
    <w:p w:rsidR="00853892" w:rsidRDefault="00853892" w:rsidP="00853892">
      <w:pPr>
        <w:pStyle w:val="lineparagraph"/>
        <w:divId w:val="1154181471"/>
      </w:pPr>
      <w:r>
        <w:rPr>
          <w:noProof/>
        </w:rPr>
        <w:drawing>
          <wp:inline distT="0" distB="0" distL="0" distR="0">
            <wp:extent cx="4759959" cy="119999"/>
            <wp:effectExtent l="19050" t="0" r="0" b="0"/>
            <wp:docPr id="373" name="Picture 28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853892" w:rsidRDefault="00853892" w:rsidP="00853892">
      <w:pPr>
        <w:pStyle w:val="Heading6"/>
        <w:divId w:val="1154181471"/>
        <w:rPr>
          <w:rFonts w:eastAsia="Times New Roman"/>
        </w:rPr>
      </w:pPr>
      <w:r>
        <w:rPr>
          <w:rFonts w:eastAsia="Times New Roman"/>
        </w:rPr>
        <w:t>Related Topic</w:t>
      </w:r>
    </w:p>
    <w:p w:rsidR="00853892" w:rsidRDefault="00127A1B" w:rsidP="00853892">
      <w:pPr>
        <w:divId w:val="1154181471"/>
      </w:pPr>
      <w:hyperlink w:anchor="physical_plausibility_check_htm" w:history="1">
        <w:r w:rsidR="00853892">
          <w:rPr>
            <w:rStyle w:val="Hyperlink"/>
          </w:rPr>
          <w:t>Physical Plausibility Check</w:t>
        </w:r>
      </w:hyperlink>
    </w:p>
    <w:p w:rsidR="00853892" w:rsidRDefault="00853892" w:rsidP="00853892">
      <w:pPr>
        <w:jc w:val="right"/>
        <w:divId w:val="1154181471"/>
      </w:pPr>
      <w:bookmarkStart w:id="43" w:name="physical_plausibility_check_htm"/>
      <w:bookmarkEnd w:id="43"/>
      <w:r>
        <w:t> </w:t>
      </w:r>
    </w:p>
    <w:p w:rsidR="00853892" w:rsidRDefault="00853892" w:rsidP="0068769E">
      <w:pPr>
        <w:pStyle w:val="Heading2"/>
        <w:divId w:val="1154181471"/>
        <w:rPr>
          <w:rFonts w:eastAsia="Times New Roman"/>
        </w:rPr>
      </w:pPr>
      <w:bookmarkStart w:id="44" w:name="_Ref354147042"/>
      <w:bookmarkStart w:id="45" w:name="_Toc356575008"/>
      <w:r>
        <w:rPr>
          <w:rFonts w:eastAsia="Times New Roman"/>
        </w:rPr>
        <w:t>Physical Plausibility Check</w:t>
      </w:r>
      <w:bookmarkEnd w:id="44"/>
      <w:bookmarkEnd w:id="45"/>
    </w:p>
    <w:p w:rsidR="00853892" w:rsidRDefault="00853892" w:rsidP="00853892">
      <w:pPr>
        <w:divId w:val="1154181471"/>
      </w:pPr>
      <w:r>
        <w:t>The purpose of the Physical Plausibility Check is to ensure that the pressure and temperature signals assigned to components behave according to simple physical rules.</w:t>
      </w:r>
    </w:p>
    <w:p w:rsidR="00853892" w:rsidRDefault="00853892" w:rsidP="00853892">
      <w:pPr>
        <w:divId w:val="1154181471"/>
      </w:pPr>
      <w:r>
        <w:t>For example, the pressure across a compressor should always increase. This procedure allows for the detection of wrongly assigned signals.</w:t>
      </w:r>
    </w:p>
    <w:p w:rsidR="00853892" w:rsidRDefault="00853892" w:rsidP="00853892">
      <w:pPr>
        <w:pStyle w:val="Heading6"/>
        <w:divId w:val="1154181471"/>
        <w:rPr>
          <w:rFonts w:eastAsia="Times New Roman"/>
        </w:rPr>
      </w:pPr>
      <w:r>
        <w:rPr>
          <w:rFonts w:eastAsia="Times New Roman"/>
        </w:rPr>
        <w:t>To check signals for physical plausibility:</w:t>
      </w:r>
    </w:p>
    <w:p w:rsidR="00853892" w:rsidRDefault="00853892" w:rsidP="005E45AF">
      <w:pPr>
        <w:numPr>
          <w:ilvl w:val="0"/>
          <w:numId w:val="90"/>
        </w:numPr>
        <w:tabs>
          <w:tab w:val="left" w:pos="720"/>
        </w:tabs>
        <w:divId w:val="1154181471"/>
      </w:pPr>
      <w:r>
        <w:t xml:space="preserve">Select a component and click </w:t>
      </w:r>
      <w:r>
        <w:rPr>
          <w:b/>
          <w:bCs/>
        </w:rPr>
        <w:t>Check Signals</w:t>
      </w:r>
      <w:r>
        <w:t xml:space="preserve"> to execute the Physical Plausibility Check for this component.</w:t>
      </w:r>
    </w:p>
    <w:p w:rsidR="00853892" w:rsidRDefault="00853892" w:rsidP="00853892">
      <w:pPr>
        <w:jc w:val="center"/>
        <w:divId w:val="1154181471"/>
      </w:pPr>
      <w:r>
        <w:rPr>
          <w:noProof/>
        </w:rPr>
        <w:drawing>
          <wp:inline distT="0" distB="0" distL="0" distR="0">
            <wp:extent cx="2494279" cy="2789403"/>
            <wp:effectExtent l="19050" t="0" r="1271" b="0"/>
            <wp:docPr id="374" name="Picture 283" descr="C:\Work\HIP Projects\H_ACT HIP\Help Project - Sept 23 Version\H-ACT Design Suite R100.0\!SSL!\Printed_Documentation\!doc_tmp_folder_0\Fig25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2494279" cy="2789403"/>
                    </a:xfrm>
                    <a:prstGeom prst="rect">
                      <a:avLst/>
                    </a:prstGeom>
                  </pic:spPr>
                </pic:pic>
              </a:graphicData>
            </a:graphic>
          </wp:inline>
        </w:drawing>
      </w:r>
    </w:p>
    <w:p w:rsidR="00853892" w:rsidRDefault="00853892" w:rsidP="005E45AF">
      <w:pPr>
        <w:numPr>
          <w:ilvl w:val="0"/>
          <w:numId w:val="91"/>
        </w:numPr>
        <w:tabs>
          <w:tab w:val="left" w:pos="720"/>
        </w:tabs>
        <w:divId w:val="1154181471"/>
      </w:pPr>
      <w:r>
        <w:t>Observe the chart displaying input-output temperature differences and/or pressures of the selected component.</w:t>
      </w:r>
    </w:p>
    <w:p w:rsidR="00853892" w:rsidRDefault="00853892" w:rsidP="00853892">
      <w:pPr>
        <w:pStyle w:val="indent"/>
        <w:divId w:val="1154181471"/>
      </w:pPr>
      <w:r>
        <w:t>Input and output signal pairs violating physical rules are marked in red (for example, pressure increase instead of expected pressure drop). Plausible data is marked in blue.</w:t>
      </w:r>
    </w:p>
    <w:p w:rsidR="00853892" w:rsidRDefault="00853892" w:rsidP="00853892">
      <w:pPr>
        <w:jc w:val="center"/>
        <w:divId w:val="1154181471"/>
      </w:pPr>
      <w:r>
        <w:rPr>
          <w:noProof/>
        </w:rPr>
        <w:lastRenderedPageBreak/>
        <w:drawing>
          <wp:inline distT="0" distB="0" distL="0" distR="0">
            <wp:extent cx="3810000" cy="2380314"/>
            <wp:effectExtent l="19050" t="0" r="0" b="0"/>
            <wp:docPr id="375" name="Picture 284" descr="C:\Work\HIP Projects\H_ACT HIP\Help Project - Sept 23 Version\H-ACT Design Suite R100.0\!SSL!\Printed_Documentation\!doc_tmp_folder_0\Fig26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3810000" cy="2380314"/>
                    </a:xfrm>
                    <a:prstGeom prst="rect">
                      <a:avLst/>
                    </a:prstGeom>
                  </pic:spPr>
                </pic:pic>
              </a:graphicData>
            </a:graphic>
          </wp:inline>
        </w:drawing>
      </w:r>
    </w:p>
    <w:p w:rsidR="00853892" w:rsidRDefault="00853892" w:rsidP="005E45AF">
      <w:pPr>
        <w:numPr>
          <w:ilvl w:val="0"/>
          <w:numId w:val="92"/>
        </w:numPr>
        <w:tabs>
          <w:tab w:val="left" w:pos="720"/>
        </w:tabs>
        <w:divId w:val="1154181471"/>
      </w:pPr>
      <w:r>
        <w:t xml:space="preserve">Click </w:t>
      </w:r>
      <w:r>
        <w:rPr>
          <w:b/>
          <w:bCs/>
        </w:rPr>
        <w:t>Validate plausible</w:t>
      </w:r>
      <w:r>
        <w:t xml:space="preserve"> above the table displaying the data.</w:t>
      </w:r>
    </w:p>
    <w:p w:rsidR="00853892" w:rsidRDefault="00853892" w:rsidP="00853892">
      <w:pPr>
        <w:pStyle w:val="indent"/>
        <w:divId w:val="1154181471"/>
      </w:pPr>
      <w:r>
        <w:t xml:space="preserve">This validates all the data that does not violate the physical rules. Data violating these </w:t>
      </w:r>
      <w:r w:rsidR="00372E65">
        <w:t xml:space="preserve">rules </w:t>
      </w:r>
      <w:r>
        <w:t>remains invalid.</w:t>
      </w:r>
    </w:p>
    <w:p w:rsidR="00853892" w:rsidRDefault="00853892" w:rsidP="00853892">
      <w:pPr>
        <w:pStyle w:val="indent"/>
        <w:divId w:val="1154181471"/>
      </w:pPr>
      <w:r>
        <w:t xml:space="preserve">Data points can also be set to valid or invalid manually inside the data table by selecting or de-selecting the checkboxes in the </w:t>
      </w:r>
      <w:proofErr w:type="gramStart"/>
      <w:r>
        <w:rPr>
          <w:b/>
          <w:bCs/>
        </w:rPr>
        <w:t>Valid</w:t>
      </w:r>
      <w:proofErr w:type="gramEnd"/>
      <w:r>
        <w:t xml:space="preserve"> column.</w:t>
      </w:r>
    </w:p>
    <w:p w:rsidR="00853892" w:rsidRDefault="00853892" w:rsidP="00853892">
      <w:pPr>
        <w:pStyle w:val="indent"/>
        <w:divId w:val="1154181471"/>
      </w:pPr>
      <w:r>
        <w:t xml:space="preserve">To automatically set all data points that violate the rules to invalid, click </w:t>
      </w:r>
      <w:r>
        <w:rPr>
          <w:b/>
          <w:bCs/>
        </w:rPr>
        <w:t>Invalidate implausible</w:t>
      </w:r>
      <w:r>
        <w:t>.</w:t>
      </w:r>
    </w:p>
    <w:p w:rsidR="00853892" w:rsidRDefault="00853892" w:rsidP="00853892">
      <w:pPr>
        <w:pStyle w:val="indent"/>
        <w:divId w:val="1154181471"/>
      </w:pPr>
      <w:r>
        <w:t>A row in the data table corresponding to a line displayed in the chart can be automatically selected by clicking the point in the chart.</w:t>
      </w:r>
    </w:p>
    <w:p w:rsidR="00853892" w:rsidRDefault="00853892" w:rsidP="00853892">
      <w:pPr>
        <w:jc w:val="center"/>
        <w:divId w:val="1154181471"/>
      </w:pPr>
      <w:r>
        <w:rPr>
          <w:noProof/>
        </w:rPr>
        <w:drawing>
          <wp:inline distT="0" distB="0" distL="0" distR="0">
            <wp:extent cx="3114039" cy="1733196"/>
            <wp:effectExtent l="19050" t="0" r="0" b="0"/>
            <wp:docPr id="376" name="Picture 285" descr="C:\Work\HIP Projects\H_ACT HIP\Help Project - Sept 23 Version\H-ACT Design Suite R100.0\!SSL!\Printed_Documentation\!doc_tmp_folder_0\Fig27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3114039" cy="1733196"/>
                    </a:xfrm>
                    <a:prstGeom prst="rect">
                      <a:avLst/>
                    </a:prstGeom>
                  </pic:spPr>
                </pic:pic>
              </a:graphicData>
            </a:graphic>
          </wp:inline>
        </w:drawing>
      </w:r>
    </w:p>
    <w:p w:rsidR="00853892" w:rsidRDefault="00853892" w:rsidP="005E45AF">
      <w:pPr>
        <w:numPr>
          <w:ilvl w:val="0"/>
          <w:numId w:val="93"/>
        </w:numPr>
        <w:tabs>
          <w:tab w:val="left" w:pos="720"/>
        </w:tabs>
        <w:divId w:val="1154181471"/>
      </w:pPr>
      <w:r>
        <w:t>Repeat steps 1 to 3 for all components.</w:t>
      </w:r>
    </w:p>
    <w:p w:rsidR="00853892" w:rsidRDefault="00853892" w:rsidP="00853892">
      <w:pPr>
        <w:divId w:val="1154181471"/>
      </w:pPr>
      <w:r>
        <w:t>Data statistics indicate if either data points exist that violate the rules but are set valid or if data points exist that satisfy the rules but are set invalid.</w:t>
      </w:r>
    </w:p>
    <w:p w:rsidR="00853892" w:rsidRDefault="00853892" w:rsidP="00853892">
      <w:pPr>
        <w:divId w:val="1154181471"/>
      </w:pPr>
      <w:r>
        <w:t xml:space="preserve">If either case occurs (resulting in a number of affect data points greater than 0), it appears red in </w:t>
      </w:r>
      <w:r>
        <w:rPr>
          <w:b/>
          <w:bCs/>
        </w:rPr>
        <w:t>Data Statistic</w:t>
      </w:r>
      <w:r>
        <w:t>. You can either invalidate or validate the affected data points.</w:t>
      </w:r>
    </w:p>
    <w:p w:rsidR="00853892" w:rsidRDefault="00853892" w:rsidP="00853892">
      <w:pPr>
        <w:divId w:val="1154181471"/>
      </w:pPr>
      <w:r>
        <w:t xml:space="preserve">Components affected by this discrepancy are marked with </w:t>
      </w:r>
      <w:r>
        <w:rPr>
          <w:noProof/>
        </w:rPr>
        <w:drawing>
          <wp:inline distT="0" distB="0" distL="0" distR="0">
            <wp:extent cx="248920" cy="191477"/>
            <wp:effectExtent l="19050" t="0" r="0" b="0"/>
            <wp:docPr id="377" name="Picture 286" descr="C:\Work\HIP Projects\H_ACT HIP\Help Project - Sept 23 Version\H-ACT Design Suite R100.0\!SSL!\Printed_Documentation\!doc_tmp_folder_0\FigAddedDM1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20" cy="191477"/>
                    </a:xfrm>
                    <a:prstGeom prst="rect">
                      <a:avLst/>
                    </a:prstGeom>
                  </pic:spPr>
                </pic:pic>
              </a:graphicData>
            </a:graphic>
          </wp:inline>
        </w:drawing>
      </w:r>
      <w:r>
        <w:t xml:space="preserve"> and a corresponding tooltip. Affected data set and data points are also marked </w:t>
      </w:r>
      <w:proofErr w:type="gramStart"/>
      <w:r>
        <w:t xml:space="preserve">with </w:t>
      </w:r>
      <w:proofErr w:type="gramEnd"/>
      <w:r>
        <w:rPr>
          <w:noProof/>
        </w:rPr>
        <w:drawing>
          <wp:inline distT="0" distB="0" distL="0" distR="0">
            <wp:extent cx="248920" cy="191477"/>
            <wp:effectExtent l="19050" t="0" r="0" b="0"/>
            <wp:docPr id="378" name="Picture 287" descr="C:\Work\HIP Projects\H_ACT HIP\Help Project - Sept 23 Version\H-ACT Design Suite R100.0\!SSL!\Printed_Documentation\!doc_tmp_folder_0\FigAddedDM1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248920" cy="191477"/>
                    </a:xfrm>
                    <a:prstGeom prst="rect">
                      <a:avLst/>
                    </a:prstGeom>
                  </pic:spPr>
                </pic:pic>
              </a:graphicData>
            </a:graphic>
          </wp:inline>
        </w:drawing>
      </w:r>
      <w:r>
        <w:t>.</w:t>
      </w:r>
    </w:p>
    <w:p w:rsidR="00853892" w:rsidRDefault="00853892" w:rsidP="00853892">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379" name="Picture 288"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853892" w:rsidRDefault="00853892" w:rsidP="00853892">
      <w:pPr>
        <w:pStyle w:val="Heading6"/>
        <w:divId w:val="1154181471"/>
        <w:rPr>
          <w:rFonts w:eastAsia="Times New Roman"/>
        </w:rPr>
      </w:pPr>
      <w:r>
        <w:rPr>
          <w:rFonts w:eastAsia="Times New Roman"/>
        </w:rPr>
        <w:t>Related Topic</w:t>
      </w:r>
    </w:p>
    <w:p w:rsidR="00853892" w:rsidRDefault="00127A1B" w:rsidP="00853892">
      <w:pPr>
        <w:pStyle w:val="relatedtopiclink"/>
        <w:divId w:val="1154181471"/>
      </w:pPr>
      <w:hyperlink w:anchor="validation_data_sets_htm" w:history="1">
        <w:r w:rsidR="00853892">
          <w:rPr>
            <w:rStyle w:val="Hyperlink"/>
          </w:rPr>
          <w:t>Validation Data Sets</w:t>
        </w:r>
      </w:hyperlink>
    </w:p>
    <w:p w:rsidR="00853892" w:rsidRDefault="00853892" w:rsidP="00853892">
      <w:pPr>
        <w:jc w:val="right"/>
        <w:divId w:val="1154181471"/>
      </w:pPr>
      <w:bookmarkStart w:id="46" w:name="validation_data_sets_htm"/>
      <w:bookmarkEnd w:id="46"/>
      <w:r>
        <w:t> </w:t>
      </w:r>
    </w:p>
    <w:p w:rsidR="00853892" w:rsidRDefault="00853892" w:rsidP="0068769E">
      <w:pPr>
        <w:pStyle w:val="Heading2"/>
        <w:divId w:val="1154181471"/>
        <w:rPr>
          <w:rFonts w:eastAsia="Times New Roman"/>
        </w:rPr>
      </w:pPr>
      <w:bookmarkStart w:id="47" w:name="_Ref341356424"/>
      <w:bookmarkStart w:id="48" w:name="_Ref341356492"/>
      <w:bookmarkStart w:id="49" w:name="_Toc356575009"/>
      <w:r>
        <w:rPr>
          <w:rFonts w:eastAsia="Times New Roman"/>
        </w:rPr>
        <w:t>Validation Data Sets</w:t>
      </w:r>
      <w:bookmarkEnd w:id="47"/>
      <w:bookmarkEnd w:id="48"/>
      <w:bookmarkEnd w:id="49"/>
    </w:p>
    <w:p w:rsidR="00853892" w:rsidRDefault="00853892" w:rsidP="00853892">
      <w:pPr>
        <w:divId w:val="1154181471"/>
      </w:pPr>
      <w:r>
        <w:t>In this step</w:t>
      </w:r>
      <w:r w:rsidR="00372E65">
        <w:t>,</w:t>
      </w:r>
      <w:r>
        <w:t xml:space="preserve"> the imported engine data is separated into identification and validation data sets.</w:t>
      </w:r>
    </w:p>
    <w:p w:rsidR="00853892" w:rsidRDefault="00853892" w:rsidP="00853892">
      <w:pPr>
        <w:divId w:val="1154181471"/>
      </w:pPr>
      <w:r>
        <w:t>Validation data sets are not used in the identification of the model and can be used to validate the model fit.</w:t>
      </w:r>
    </w:p>
    <w:p w:rsidR="00853892" w:rsidRDefault="00853892" w:rsidP="00853892">
      <w:pPr>
        <w:divId w:val="1154181471"/>
      </w:pPr>
      <w:r>
        <w:t xml:space="preserve">Both steady-state and transient data are split into validation and identification data sets. </w:t>
      </w:r>
    </w:p>
    <w:p w:rsidR="00853892" w:rsidRDefault="00853892" w:rsidP="00853892">
      <w:pPr>
        <w:divId w:val="1154181471"/>
      </w:pPr>
      <w:r>
        <w:t>While for the steady-state data, a subset of data points is selected for validation, the separation for transient data is based on an individual step's sequence in an actuator, engine speed or injection.</w:t>
      </w:r>
    </w:p>
    <w:p w:rsidR="00853892" w:rsidRDefault="00853892" w:rsidP="00853892">
      <w:pPr>
        <w:pStyle w:val="Heading6"/>
        <w:divId w:val="1154181471"/>
        <w:rPr>
          <w:rFonts w:eastAsia="Times New Roman"/>
        </w:rPr>
      </w:pPr>
      <w:r>
        <w:rPr>
          <w:rFonts w:eastAsia="Times New Roman"/>
        </w:rPr>
        <w:t>To select a subset of data for validation:</w:t>
      </w:r>
    </w:p>
    <w:p w:rsidR="00853892" w:rsidRDefault="00853892" w:rsidP="00853892">
      <w:pPr>
        <w:divId w:val="1154181471"/>
        <w:rPr>
          <w:b/>
          <w:bCs/>
        </w:rPr>
      </w:pPr>
      <w:r>
        <w:rPr>
          <w:b/>
          <w:bCs/>
        </w:rPr>
        <w:t>Steady-state data:</w:t>
      </w:r>
    </w:p>
    <w:p w:rsidR="00853892" w:rsidRDefault="00853892" w:rsidP="005E45AF">
      <w:pPr>
        <w:numPr>
          <w:ilvl w:val="0"/>
          <w:numId w:val="94"/>
        </w:numPr>
        <w:tabs>
          <w:tab w:val="left" w:pos="720"/>
        </w:tabs>
        <w:divId w:val="1154181471"/>
      </w:pPr>
      <w:r>
        <w:t>Select a percentage of data points to be used for model validation.</w:t>
      </w:r>
    </w:p>
    <w:p w:rsidR="00853892" w:rsidRDefault="00853892" w:rsidP="00853892">
      <w:pPr>
        <w:pStyle w:val="indent"/>
        <w:divId w:val="1154181471"/>
      </w:pPr>
      <w:r>
        <w:t>For example, selecting 10% will result in every 10</w:t>
      </w:r>
      <w:r>
        <w:rPr>
          <w:vertAlign w:val="superscript"/>
        </w:rPr>
        <w:t>th</w:t>
      </w:r>
      <w:r>
        <w:t xml:space="preserve"> data point </w:t>
      </w:r>
      <w:r w:rsidR="00372E65">
        <w:t>being</w:t>
      </w:r>
      <w:r>
        <w:t xml:space="preserve"> used for validation. These points are </w:t>
      </w:r>
      <w:proofErr w:type="gramStart"/>
      <w:r w:rsidR="00E25C3A">
        <w:t>appear</w:t>
      </w:r>
      <w:proofErr w:type="gramEnd"/>
      <w:r w:rsidR="00E25C3A">
        <w:t xml:space="preserve"> in </w:t>
      </w:r>
      <w:r>
        <w:t xml:space="preserve">green </w:t>
      </w:r>
      <w:r w:rsidR="00E25C3A">
        <w:t>o</w:t>
      </w:r>
      <w:r>
        <w:t>n the chart.</w:t>
      </w:r>
    </w:p>
    <w:p w:rsidR="00853892" w:rsidRDefault="00853892" w:rsidP="00853892">
      <w:pPr>
        <w:jc w:val="center"/>
        <w:divId w:val="1154181471"/>
      </w:pPr>
      <w:r>
        <w:rPr>
          <w:noProof/>
        </w:rPr>
        <w:drawing>
          <wp:inline distT="0" distB="0" distL="0" distR="0">
            <wp:extent cx="3027679" cy="1618570"/>
            <wp:effectExtent l="19050" t="0" r="1271" b="0"/>
            <wp:docPr id="380" name="Picture 289" descr="C:\Work\HIP Projects\H_ACT HIP\Help Project - Sept 23 Version\H-ACT Design Suite R100.0\!SSL!\Printed_Documentation\!doc_tmp_folder_0\Fig28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3027679" cy="1618570"/>
                    </a:xfrm>
                    <a:prstGeom prst="rect">
                      <a:avLst/>
                    </a:prstGeom>
                  </pic:spPr>
                </pic:pic>
              </a:graphicData>
            </a:graphic>
          </wp:inline>
        </w:drawing>
      </w:r>
    </w:p>
    <w:p w:rsidR="00853892" w:rsidRDefault="00853892" w:rsidP="00853892">
      <w:pPr>
        <w:divId w:val="1154181471"/>
        <w:rPr>
          <w:b/>
          <w:bCs/>
        </w:rPr>
      </w:pPr>
      <w:r>
        <w:rPr>
          <w:b/>
          <w:bCs/>
        </w:rPr>
        <w:t>Transient data:</w:t>
      </w:r>
    </w:p>
    <w:p w:rsidR="00853892" w:rsidRDefault="00853892" w:rsidP="005E45AF">
      <w:pPr>
        <w:numPr>
          <w:ilvl w:val="0"/>
          <w:numId w:val="95"/>
        </w:numPr>
        <w:tabs>
          <w:tab w:val="left" w:pos="720"/>
        </w:tabs>
        <w:divId w:val="1154181471"/>
      </w:pPr>
      <w:r>
        <w:t>Select a subset of steps found in a transient data set for validation by selecting the Validation checkbox.</w:t>
      </w:r>
    </w:p>
    <w:p w:rsidR="00853892" w:rsidRDefault="00853892" w:rsidP="00853892">
      <w:pPr>
        <w:pStyle w:val="indent"/>
        <w:divId w:val="1154181471"/>
      </w:pPr>
      <w:r>
        <w:t xml:space="preserve">Steps selected for validation are </w:t>
      </w:r>
      <w:proofErr w:type="gramStart"/>
      <w:r w:rsidR="00E25C3A">
        <w:t>appear</w:t>
      </w:r>
      <w:proofErr w:type="gramEnd"/>
      <w:r w:rsidR="00E25C3A">
        <w:t xml:space="preserve"> in </w:t>
      </w:r>
      <w:r>
        <w:t>green in the charts.</w:t>
      </w:r>
    </w:p>
    <w:p w:rsidR="00853892" w:rsidRDefault="00853892" w:rsidP="00853892">
      <w:pPr>
        <w:jc w:val="center"/>
        <w:divId w:val="1154181471"/>
      </w:pPr>
      <w:r>
        <w:rPr>
          <w:noProof/>
        </w:rPr>
        <w:drawing>
          <wp:inline distT="0" distB="0" distL="0" distR="0">
            <wp:extent cx="3093720" cy="1951423"/>
            <wp:effectExtent l="19050" t="0" r="0" b="0"/>
            <wp:docPr id="381" name="Picture 290" descr="C:\Work\HIP Projects\H_ACT HIP\Help Project - Sept 23 Version\H-ACT Design Suite R100.0\!SSL!\Printed_Documentation\!doc_tmp_folder_0\Fig29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093720" cy="1951423"/>
                    </a:xfrm>
                    <a:prstGeom prst="rect">
                      <a:avLst/>
                    </a:prstGeom>
                  </pic:spPr>
                </pic:pic>
              </a:graphicData>
            </a:graphic>
          </wp:inline>
        </w:drawing>
      </w:r>
    </w:p>
    <w:p w:rsidR="00853892" w:rsidRDefault="00853892" w:rsidP="00853892">
      <w:pPr>
        <w:divId w:val="1154181471"/>
      </w:pPr>
      <w:proofErr w:type="gramStart"/>
      <w:r>
        <w:lastRenderedPageBreak/>
        <w:t>When selecting validation and identification data, ensure that both are distributed evenly across the entire engine operating range.</w:t>
      </w:r>
      <w:proofErr w:type="gramEnd"/>
      <w:r>
        <w:t xml:space="preserve"> </w:t>
      </w:r>
    </w:p>
    <w:p w:rsidR="00853892" w:rsidRDefault="00853892" w:rsidP="00853892">
      <w:pPr>
        <w:divId w:val="1154181471"/>
      </w:pPr>
      <w:r>
        <w:t>The identification and validation data sets should overlap one another. Avoid selecting identification from one corner of the operating range and the validation data from another region.</w:t>
      </w:r>
    </w:p>
    <w:p w:rsidR="00853892" w:rsidRDefault="00853892" w:rsidP="00853892">
      <w:pPr>
        <w:divId w:val="1154181471"/>
      </w:pPr>
      <w:r>
        <w:t>The amount of data to be selected for validation depends on the richness of the data set. If the data is extensive, up to 30% of the overall data can be selected for validation. If the data is limited, reduce this percentage accordingly.</w:t>
      </w:r>
    </w:p>
    <w:p w:rsidR="00853892" w:rsidRDefault="00853892" w:rsidP="00853892">
      <w:pPr>
        <w:divId w:val="1154181471"/>
      </w:pPr>
      <w:r>
        <w:t xml:space="preserve">The validation data sets page also displays a list of elementary Transient Data Sets extracted during the steady state extraction. Each elementary transient data set captures the engine transient response between two subsequent steady state operating points. </w:t>
      </w:r>
    </w:p>
    <w:p w:rsidR="00853892" w:rsidRDefault="00853892" w:rsidP="00853892">
      <w:pPr>
        <w:divId w:val="1154181471"/>
      </w:pPr>
      <w:r>
        <w:t xml:space="preserve">The data sets are listed, and identified </w:t>
      </w:r>
      <w:proofErr w:type="gramStart"/>
      <w:r>
        <w:t>by,</w:t>
      </w:r>
      <w:proofErr w:type="gramEnd"/>
      <w:r>
        <w:t xml:space="preserve"> the data file name and the transient number. The data sets can be used for the transient behavior model identification later in the transient identification, for model validation through transient identification, or not used at all. </w:t>
      </w:r>
    </w:p>
    <w:p w:rsidR="00853892" w:rsidRDefault="00853892" w:rsidP="00853892">
      <w:pPr>
        <w:divId w:val="1154181471"/>
      </w:pPr>
      <w:r>
        <w:t xml:space="preserve">You can determine the transient use: </w:t>
      </w:r>
    </w:p>
    <w:p w:rsidR="00853892" w:rsidRDefault="00853892" w:rsidP="00853892">
      <w:pPr>
        <w:jc w:val="center"/>
        <w:divId w:val="1154181471"/>
      </w:pPr>
      <w:r>
        <w:rPr>
          <w:noProof/>
        </w:rPr>
        <w:drawing>
          <wp:inline distT="0" distB="0" distL="0" distR="0">
            <wp:extent cx="2926079" cy="1921604"/>
            <wp:effectExtent l="19050" t="0" r="7621" b="0"/>
            <wp:docPr id="382" name="Picture 291" descr="C:\Work\HIP Projects\H_ACT HIP\Help Project - Sept 23 Version\H-ACT Design Suite R100.0\!SSL!\Printed_Documentation\!doc_tmp_folder_0\TransientDataSetRank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2926079" cy="1921604"/>
                    </a:xfrm>
                    <a:prstGeom prst="rect">
                      <a:avLst/>
                    </a:prstGeom>
                  </pic:spPr>
                </pic:pic>
              </a:graphicData>
            </a:graphic>
          </wp:inline>
        </w:drawing>
      </w:r>
    </w:p>
    <w:p w:rsidR="00853892" w:rsidRDefault="00853892" w:rsidP="00853892">
      <w:pPr>
        <w:divId w:val="1154181471"/>
      </w:pPr>
      <w:r>
        <w:t xml:space="preserve">To be suitable for transient identification, the elementary transient data sets must satisfy the following criteria. </w:t>
      </w:r>
    </w:p>
    <w:p w:rsidR="00853892" w:rsidRDefault="00853892" w:rsidP="005E45AF">
      <w:pPr>
        <w:numPr>
          <w:ilvl w:val="0"/>
          <w:numId w:val="96"/>
        </w:numPr>
        <w:tabs>
          <w:tab w:val="left" w:pos="720"/>
        </w:tabs>
        <w:divId w:val="1154181471"/>
      </w:pPr>
      <w:r>
        <w:rPr>
          <w:b/>
          <w:bCs/>
        </w:rPr>
        <w:t>Stability</w:t>
      </w:r>
      <w:r>
        <w:t xml:space="preserve"> (at the beginning and the end): All measured signals must be steady at the beginning and the end of the data set, that is, the transient must connect two steady state operating points. </w:t>
      </w:r>
    </w:p>
    <w:p w:rsidR="00853892" w:rsidRDefault="00853892" w:rsidP="005E45AF">
      <w:pPr>
        <w:numPr>
          <w:ilvl w:val="0"/>
          <w:numId w:val="96"/>
        </w:numPr>
        <w:tabs>
          <w:tab w:val="left" w:pos="720"/>
        </w:tabs>
        <w:divId w:val="1154181471"/>
      </w:pPr>
      <w:r>
        <w:rPr>
          <w:b/>
          <w:bCs/>
        </w:rPr>
        <w:t>Causality</w:t>
      </w:r>
      <w:r>
        <w:t xml:space="preserve">: The measured signals must respect causality, that is, the changes in the measured quantities must occur </w:t>
      </w:r>
      <w:r>
        <w:rPr>
          <w:i/>
          <w:iCs/>
        </w:rPr>
        <w:t>after</w:t>
      </w:r>
      <w:r>
        <w:t xml:space="preserve"> the actuator position changes or changes of other exogenous variables, not the other way around. Violation of this assumption is often caused by signal synchronization inaccuracy. </w:t>
      </w:r>
    </w:p>
    <w:p w:rsidR="00853892" w:rsidRDefault="00853892" w:rsidP="005E45AF">
      <w:pPr>
        <w:numPr>
          <w:ilvl w:val="0"/>
          <w:numId w:val="96"/>
        </w:numPr>
        <w:tabs>
          <w:tab w:val="left" w:pos="720"/>
        </w:tabs>
        <w:divId w:val="1154181471"/>
      </w:pPr>
      <w:r>
        <w:rPr>
          <w:b/>
          <w:bCs/>
        </w:rPr>
        <w:t>Excitation</w:t>
      </w:r>
      <w:r>
        <w:t xml:space="preserve">: The measured signals must be sufficiently excited by the changes in the actuator position changes, especially with respect to the noise level. Data sets with no significant excitation of the measured variables are not suitable for identification because they contain little or no information about the transient behavior of the engine. </w:t>
      </w:r>
    </w:p>
    <w:p w:rsidR="00853892" w:rsidRDefault="00853892" w:rsidP="005E45AF">
      <w:pPr>
        <w:numPr>
          <w:ilvl w:val="0"/>
          <w:numId w:val="96"/>
        </w:numPr>
        <w:tabs>
          <w:tab w:val="left" w:pos="720"/>
        </w:tabs>
        <w:divId w:val="1154181471"/>
      </w:pPr>
      <w:r>
        <w:rPr>
          <w:b/>
          <w:bCs/>
        </w:rPr>
        <w:t>Validity</w:t>
      </w:r>
      <w:r>
        <w:t xml:space="preserve">: The signals should not contain invalid data where </w:t>
      </w:r>
      <w:r>
        <w:rPr>
          <w:i/>
          <w:iCs/>
        </w:rPr>
        <w:t>validity</w:t>
      </w:r>
      <w:r>
        <w:t xml:space="preserve"> is defined by the Data Validation function of OnRAMP. </w:t>
      </w:r>
    </w:p>
    <w:p w:rsidR="00853892" w:rsidRDefault="00853892" w:rsidP="00853892">
      <w:pPr>
        <w:divId w:val="1154181471"/>
      </w:pPr>
      <w:r>
        <w:t xml:space="preserve">The algorithm checks these criteria for all signals in the data set. The satisfaction of the criteria is evaluated as a number between zero and one, which can be interpreted as a probability. All five criteria are evaluated. </w:t>
      </w:r>
    </w:p>
    <w:p w:rsidR="00853892" w:rsidRDefault="00853892" w:rsidP="00853892">
      <w:pPr>
        <w:divId w:val="1154181471"/>
      </w:pPr>
      <w:r>
        <w:t xml:space="preserve">A result of one means that the condition was satisfied with probability one, that is, the data set suitability deterioration was not detected. </w:t>
      </w:r>
    </w:p>
    <w:p w:rsidR="00853892" w:rsidRDefault="00853892" w:rsidP="00853892">
      <w:pPr>
        <w:divId w:val="1154181471"/>
      </w:pPr>
      <w:r>
        <w:lastRenderedPageBreak/>
        <w:t xml:space="preserve">A result of zero means the condition was almost certainly violated and the data set is not suitable for identification. </w:t>
      </w:r>
    </w:p>
    <w:p w:rsidR="00853892" w:rsidRDefault="00853892" w:rsidP="00853892">
      <w:pPr>
        <w:divId w:val="1154181471"/>
      </w:pPr>
      <w:r>
        <w:t xml:space="preserve">The algorithm then collects transient data sets with the best excitation, stability, and causality for at least one input-output interaction and rates them as </w:t>
      </w:r>
      <w:r>
        <w:rPr>
          <w:b/>
          <w:bCs/>
        </w:rPr>
        <w:t>Good</w:t>
      </w:r>
      <w:r>
        <w:t xml:space="preserve"> in the list of data sets. They are then automatically selected for model identification. </w:t>
      </w:r>
    </w:p>
    <w:p w:rsidR="00853892" w:rsidRDefault="00853892" w:rsidP="00853892">
      <w:pPr>
        <w:divId w:val="1154181471"/>
      </w:pPr>
      <w:r>
        <w:t xml:space="preserve">The data sets with no useful </w:t>
      </w:r>
      <w:proofErr w:type="gramStart"/>
      <w:r>
        <w:t>excitation,</w:t>
      </w:r>
      <w:proofErr w:type="gramEnd"/>
      <w:r>
        <w:t xml:space="preserve"> or that do not meet the stability or causality criteria, are rated as </w:t>
      </w:r>
      <w:r>
        <w:rPr>
          <w:b/>
          <w:bCs/>
        </w:rPr>
        <w:t>Poor</w:t>
      </w:r>
      <w:r>
        <w:t xml:space="preserve"> and are automatically disqualified for use in the model identification. </w:t>
      </w:r>
    </w:p>
    <w:p w:rsidR="00853892" w:rsidRDefault="00853892" w:rsidP="00853892">
      <w:pPr>
        <w:divId w:val="1154181471"/>
      </w:pPr>
      <w:r>
        <w:t xml:space="preserve">The remaining data sets are rated as </w:t>
      </w:r>
      <w:r>
        <w:rPr>
          <w:b/>
          <w:bCs/>
        </w:rPr>
        <w:t>Fair</w:t>
      </w:r>
      <w:r>
        <w:t xml:space="preserve">. </w:t>
      </w:r>
    </w:p>
    <w:p w:rsidR="00853892" w:rsidRDefault="00853892" w:rsidP="00853892">
      <w:pPr>
        <w:divId w:val="1154181471"/>
      </w:pPr>
      <w:r>
        <w:t xml:space="preserve">By clicking on the rating, you can see the satisfaction of the individual criteria in detail: </w:t>
      </w:r>
    </w:p>
    <w:p w:rsidR="00853892" w:rsidRDefault="00853892" w:rsidP="00853892">
      <w:pPr>
        <w:jc w:val="center"/>
        <w:divId w:val="1154181471"/>
      </w:pPr>
      <w:r>
        <w:rPr>
          <w:noProof/>
        </w:rPr>
        <w:drawing>
          <wp:inline distT="0" distB="0" distL="0" distR="0">
            <wp:extent cx="3810000" cy="3081421"/>
            <wp:effectExtent l="19050" t="0" r="0" b="0"/>
            <wp:docPr id="383" name="Picture 292" descr="C:\Work\HIP Projects\H_ACT HIP\Help Project - Sept 23 Version\H-ACT Design Suite R100.0\!SSL!\Printed_Documentation\!doc_tmp_folder_0\TransientDataSetRank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810000" cy="3081421"/>
                    </a:xfrm>
                    <a:prstGeom prst="rect">
                      <a:avLst/>
                    </a:prstGeom>
                  </pic:spPr>
                </pic:pic>
              </a:graphicData>
            </a:graphic>
          </wp:inline>
        </w:drawing>
      </w:r>
    </w:p>
    <w:p w:rsidR="00853892" w:rsidRDefault="00853892" w:rsidP="00853892">
      <w:pPr>
        <w:divId w:val="1154181471"/>
      </w:pPr>
      <w:r>
        <w:t>For example, the temperature after the intercooler signal is rated at zero as it is not stable at the end points. Its excitation is also rated lower (0.555035) because the actuator effect on the temperature was less than 0.5 deg C.</w:t>
      </w:r>
    </w:p>
    <w:p w:rsidR="00853892" w:rsidRDefault="00853892" w:rsidP="00853892">
      <w:pPr>
        <w:jc w:val="center"/>
        <w:divId w:val="1154181471"/>
      </w:pPr>
      <w:r>
        <w:rPr>
          <w:noProof/>
        </w:rPr>
        <w:drawing>
          <wp:inline distT="0" distB="0" distL="0" distR="0">
            <wp:extent cx="3810000" cy="2030523"/>
            <wp:effectExtent l="19050" t="0" r="0" b="0"/>
            <wp:docPr id="384" name="Picture 293" descr="C:\Work\HIP Projects\H_ACT HIP\Help Project - Sept 23 Version\H-ACT Design Suite R100.0\!SSL!\Printed_Documentation\!doc_tmp_folder_0\TransientDataSetRank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3810000" cy="2030523"/>
                    </a:xfrm>
                    <a:prstGeom prst="rect">
                      <a:avLst/>
                    </a:prstGeom>
                  </pic:spPr>
                </pic:pic>
              </a:graphicData>
            </a:graphic>
          </wp:inline>
        </w:drawing>
      </w:r>
    </w:p>
    <w:p w:rsidR="00853892" w:rsidRDefault="00853892" w:rsidP="00853892">
      <w:pPr>
        <w:divId w:val="1154181471"/>
      </w:pPr>
      <w:r>
        <w:rPr>
          <w:rFonts w:eastAsia="Times New Roman"/>
        </w:rPr>
        <w:t>The signal pressure after the compressor has a good rating:</w:t>
      </w:r>
      <w:r>
        <w:t xml:space="preserve"> </w:t>
      </w:r>
    </w:p>
    <w:p w:rsidR="00853892" w:rsidRDefault="00853892" w:rsidP="00853892">
      <w:pPr>
        <w:jc w:val="center"/>
        <w:divId w:val="1154181471"/>
      </w:pPr>
      <w:r>
        <w:rPr>
          <w:noProof/>
        </w:rPr>
        <w:lastRenderedPageBreak/>
        <w:drawing>
          <wp:inline distT="0" distB="0" distL="0" distR="0">
            <wp:extent cx="3810000" cy="2037907"/>
            <wp:effectExtent l="19050" t="0" r="0" b="0"/>
            <wp:docPr id="385" name="Picture 294" descr="C:\Work\HIP Projects\H_ACT HIP\Help Project - Sept 23 Version\H-ACT Design Suite R100.0\!SSL!\Printed_Documentation\!doc_tmp_folder_0\TransientDataSetRank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3810000" cy="2037907"/>
                    </a:xfrm>
                    <a:prstGeom prst="rect">
                      <a:avLst/>
                    </a:prstGeom>
                  </pic:spPr>
                </pic:pic>
              </a:graphicData>
            </a:graphic>
          </wp:inline>
        </w:drawing>
      </w:r>
    </w:p>
    <w:p w:rsidR="00853892" w:rsidRDefault="00853892" w:rsidP="00853892">
      <w:pPr>
        <w:divId w:val="1154181471"/>
      </w:pPr>
      <w:r>
        <w:t> </w:t>
      </w:r>
    </w:p>
    <w:p w:rsidR="00853892" w:rsidRDefault="00853892" w:rsidP="00853892">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386" name="Picture 295"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853892" w:rsidRDefault="00853892" w:rsidP="00853892">
      <w:pPr>
        <w:pStyle w:val="Heading6"/>
        <w:divId w:val="1154181471"/>
        <w:rPr>
          <w:rFonts w:eastAsia="Times New Roman"/>
        </w:rPr>
      </w:pPr>
      <w:r>
        <w:rPr>
          <w:rFonts w:eastAsia="Times New Roman"/>
        </w:rPr>
        <w:t>Related Topic</w:t>
      </w:r>
    </w:p>
    <w:p w:rsidR="00853892" w:rsidRDefault="00127A1B" w:rsidP="00853892">
      <w:pPr>
        <w:pStyle w:val="relatedtopiclink"/>
        <w:divId w:val="1154181471"/>
      </w:pPr>
      <w:hyperlink w:anchor="model_identification_htm" w:history="1">
        <w:r w:rsidR="00853892">
          <w:rPr>
            <w:rStyle w:val="Hyperlink"/>
          </w:rPr>
          <w:t>Model Identification</w:t>
        </w:r>
      </w:hyperlink>
    </w:p>
    <w:p w:rsidR="00C00A36" w:rsidRDefault="00C00A36" w:rsidP="00C00A36">
      <w:pPr>
        <w:jc w:val="right"/>
        <w:divId w:val="1154181471"/>
      </w:pPr>
      <w:bookmarkStart w:id="50" w:name="model_identification_htm"/>
      <w:bookmarkEnd w:id="50"/>
      <w:r>
        <w:t> </w:t>
      </w:r>
    </w:p>
    <w:p w:rsidR="00C00A36" w:rsidRDefault="00C00A36" w:rsidP="00C00A36">
      <w:pPr>
        <w:pStyle w:val="Heading1"/>
        <w:divId w:val="1154181471"/>
        <w:rPr>
          <w:rFonts w:eastAsia="Times New Roman"/>
        </w:rPr>
      </w:pPr>
      <w:bookmarkStart w:id="51" w:name="_Toc356575010"/>
      <w:r>
        <w:rPr>
          <w:rFonts w:eastAsia="Times New Roman"/>
        </w:rPr>
        <w:t>Model Identification</w:t>
      </w:r>
      <w:bookmarkEnd w:id="51"/>
    </w:p>
    <w:p w:rsidR="00C00A36" w:rsidRDefault="00C00A36" w:rsidP="00C00A36">
      <w:pPr>
        <w:divId w:val="1154181471"/>
      </w:pPr>
      <w:r>
        <w:t xml:space="preserve">The Model Identification </w:t>
      </w:r>
      <w:r w:rsidR="004859DF">
        <w:t xml:space="preserve">step </w:t>
      </w:r>
      <w:r w:rsidR="00633278">
        <w:t xml:space="preserve">uses </w:t>
      </w:r>
      <w:r>
        <w:t xml:space="preserve">the measurement data </w:t>
      </w:r>
      <w:r w:rsidR="00633278">
        <w:t xml:space="preserve">that was </w:t>
      </w:r>
      <w:r>
        <w:t>formatted and verified through Data Management</w:t>
      </w:r>
      <w:r w:rsidR="004859DF">
        <w:t>,</w:t>
      </w:r>
      <w:r>
        <w:t xml:space="preserve"> to fit the model parameters so</w:t>
      </w:r>
      <w:r w:rsidR="00633278">
        <w:t xml:space="preserve"> that</w:t>
      </w:r>
      <w:r>
        <w:t xml:space="preserve"> the simulation results closely match the behavior of the true engine.</w:t>
      </w:r>
    </w:p>
    <w:p w:rsidR="00C00A36" w:rsidRDefault="00C00A36" w:rsidP="00C00A36">
      <w:pPr>
        <w:divId w:val="1154181471"/>
      </w:pPr>
      <w:r>
        <w:t>Identifying the model is carried out in three steps.</w:t>
      </w:r>
    </w:p>
    <w:p w:rsidR="00C00A36" w:rsidRDefault="00127A1B" w:rsidP="005E45AF">
      <w:pPr>
        <w:numPr>
          <w:ilvl w:val="0"/>
          <w:numId w:val="97"/>
        </w:numPr>
        <w:tabs>
          <w:tab w:val="left" w:pos="720"/>
        </w:tabs>
        <w:divId w:val="1154181471"/>
      </w:pPr>
      <w:hyperlink w:anchor="component_steady-state_identific_1771" w:history="1">
        <w:r w:rsidR="00C00A36">
          <w:rPr>
            <w:rStyle w:val="Hyperlink"/>
          </w:rPr>
          <w:t>Component Identification</w:t>
        </w:r>
      </w:hyperlink>
      <w:r w:rsidR="00C00A36">
        <w:t xml:space="preserve"> </w:t>
      </w:r>
    </w:p>
    <w:p w:rsidR="00C00A36" w:rsidRDefault="00127A1B" w:rsidP="005E45AF">
      <w:pPr>
        <w:numPr>
          <w:ilvl w:val="0"/>
          <w:numId w:val="97"/>
        </w:numPr>
        <w:tabs>
          <w:tab w:val="left" w:pos="720"/>
        </w:tabs>
        <w:divId w:val="1154181471"/>
      </w:pPr>
      <w:hyperlink w:anchor="overall_model_steady-state_ident_5258" w:history="1">
        <w:r w:rsidR="00C00A36">
          <w:rPr>
            <w:rStyle w:val="Hyperlink"/>
          </w:rPr>
          <w:t>Steady-State Identification</w:t>
        </w:r>
      </w:hyperlink>
      <w:r w:rsidR="00C00A36">
        <w:t xml:space="preserve">  </w:t>
      </w:r>
    </w:p>
    <w:p w:rsidR="00C00A36" w:rsidRDefault="00127A1B" w:rsidP="005E45AF">
      <w:pPr>
        <w:numPr>
          <w:ilvl w:val="0"/>
          <w:numId w:val="97"/>
        </w:numPr>
        <w:tabs>
          <w:tab w:val="left" w:pos="720"/>
        </w:tabs>
        <w:divId w:val="1154181471"/>
      </w:pPr>
      <w:hyperlink w:anchor="overall_model_transient_state_id_8940" w:history="1">
        <w:r w:rsidR="00C00A36">
          <w:rPr>
            <w:rStyle w:val="Hyperlink"/>
          </w:rPr>
          <w:t>Transient Identification</w:t>
        </w:r>
      </w:hyperlink>
      <w:r w:rsidR="00C00A36">
        <w:t xml:space="preserve"> </w:t>
      </w:r>
    </w:p>
    <w:p w:rsidR="00C00A36" w:rsidRDefault="00C00A36" w:rsidP="00C00A36">
      <w:pPr>
        <w:divId w:val="1154181471"/>
      </w:pPr>
      <w:r>
        <w:t xml:space="preserve">The steady-state identification of the overall model is necessary because accurate fits of individual components do not guarantee accuracy of the overall model due to the accumulation of small component inaccuracies through various parts of the model. </w:t>
      </w:r>
    </w:p>
    <w:p w:rsidR="00C00A36" w:rsidRDefault="00C00A36" w:rsidP="00C00A36">
      <w:pPr>
        <w:divId w:val="1154181471"/>
      </w:pPr>
      <w:r>
        <w:t xml:space="preserve">Neglecting or simplifying certain aspects in the model, </w:t>
      </w:r>
      <w:r w:rsidR="00633278">
        <w:t>such as</w:t>
      </w:r>
      <w:r>
        <w:t xml:space="preserve"> heat losses through pipes, can also be compensated </w:t>
      </w:r>
      <w:r w:rsidR="00633278">
        <w:t xml:space="preserve">for </w:t>
      </w:r>
      <w:r>
        <w:t>through the overall steady-state identification.</w:t>
      </w:r>
    </w:p>
    <w:p w:rsidR="00C00A36" w:rsidRDefault="00C00A36" w:rsidP="00C00A36">
      <w:pPr>
        <w:divId w:val="1154181471"/>
      </w:pPr>
      <w:r>
        <w:t xml:space="preserve">The steady-state component identification is carried </w:t>
      </w:r>
      <w:r w:rsidR="00633278">
        <w:t xml:space="preserve">out </w:t>
      </w:r>
      <w:r>
        <w:t>to determine</w:t>
      </w:r>
      <w:r w:rsidR="00633278">
        <w:t xml:space="preserve"> a</w:t>
      </w:r>
      <w:r>
        <w:t xml:space="preserve"> good fit of all individual components</w:t>
      </w:r>
      <w:r w:rsidR="00633278">
        <w:t>, which</w:t>
      </w:r>
      <w:r w:rsidR="005C47BC">
        <w:t xml:space="preserve"> </w:t>
      </w:r>
      <w:r>
        <w:t xml:space="preserve">are then used as </w:t>
      </w:r>
      <w:r w:rsidR="00633278">
        <w:t xml:space="preserve">a </w:t>
      </w:r>
      <w:r>
        <w:t>starting point for the overall identification.</w:t>
      </w:r>
    </w:p>
    <w:p w:rsidR="00C00A36" w:rsidRDefault="00C00A36" w:rsidP="00C00A36">
      <w:pPr>
        <w:divId w:val="1154181471"/>
      </w:pPr>
      <w:r>
        <w:t>The transient identification is carried out for the entire model</w:t>
      </w:r>
      <w:r w:rsidR="00633278">
        <w:t>,</w:t>
      </w:r>
      <w:r>
        <w:t xml:space="preserve"> and can be performed in a separate step because the model dynamics do not affect the steady-state simulation results.</w:t>
      </w:r>
    </w:p>
    <w:p w:rsidR="00C00A36" w:rsidRDefault="00C00A36" w:rsidP="00C00A36">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387" name="Picture 296"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C00A36" w:rsidRDefault="00C00A36" w:rsidP="00C00A36">
      <w:pPr>
        <w:divId w:val="1154181471"/>
      </w:pPr>
      <w:r>
        <w:t>Related Topics</w:t>
      </w:r>
    </w:p>
    <w:p w:rsidR="00C00A36" w:rsidRDefault="00127A1B" w:rsidP="00C00A36">
      <w:pPr>
        <w:pStyle w:val="relatedtopiclink"/>
        <w:divId w:val="1154181471"/>
      </w:pPr>
      <w:hyperlink w:anchor="component_steady-state_identific_1771" w:history="1">
        <w:r w:rsidR="00C00A36">
          <w:rPr>
            <w:rStyle w:val="Hyperlink"/>
          </w:rPr>
          <w:t>Component Identification</w:t>
        </w:r>
      </w:hyperlink>
    </w:p>
    <w:p w:rsidR="00C00A36" w:rsidRDefault="00127A1B" w:rsidP="00C00A36">
      <w:pPr>
        <w:pStyle w:val="relatedtopiclink"/>
        <w:divId w:val="1154181471"/>
      </w:pPr>
      <w:hyperlink w:anchor="overall_model_steady-state_ident_5258" w:history="1">
        <w:r w:rsidR="00C00A36">
          <w:rPr>
            <w:rStyle w:val="Hyperlink"/>
          </w:rPr>
          <w:t>Steady-State Identification</w:t>
        </w:r>
      </w:hyperlink>
    </w:p>
    <w:p w:rsidR="00C00A36" w:rsidRDefault="00127A1B" w:rsidP="00C00A36">
      <w:pPr>
        <w:pStyle w:val="relatedtopiclink"/>
        <w:divId w:val="1154181471"/>
      </w:pPr>
      <w:hyperlink w:anchor="overall_model_transient_state_id_8940" w:history="1">
        <w:r w:rsidR="00C00A36">
          <w:rPr>
            <w:rStyle w:val="Hyperlink"/>
          </w:rPr>
          <w:t>Transient Identification</w:t>
        </w:r>
      </w:hyperlink>
    </w:p>
    <w:p w:rsidR="00C00A36" w:rsidRDefault="00C00A36" w:rsidP="00C00A36">
      <w:pPr>
        <w:jc w:val="right"/>
        <w:divId w:val="1154181471"/>
      </w:pPr>
      <w:bookmarkStart w:id="52" w:name="component_steady-state_identific_1771"/>
      <w:bookmarkEnd w:id="52"/>
      <w:r>
        <w:t> </w:t>
      </w:r>
    </w:p>
    <w:p w:rsidR="00C00A36" w:rsidRDefault="00C00A36" w:rsidP="00C00A36">
      <w:pPr>
        <w:pStyle w:val="Heading2"/>
        <w:divId w:val="1154181471"/>
        <w:rPr>
          <w:rFonts w:eastAsia="Times New Roman"/>
        </w:rPr>
      </w:pPr>
      <w:bookmarkStart w:id="53" w:name="_Toc356575011"/>
      <w:r>
        <w:rPr>
          <w:rFonts w:eastAsia="Times New Roman"/>
        </w:rPr>
        <w:t>Component Identification</w:t>
      </w:r>
      <w:bookmarkEnd w:id="53"/>
    </w:p>
    <w:p w:rsidR="00C00A36" w:rsidRDefault="00C00A36" w:rsidP="00C00A36">
      <w:pPr>
        <w:pStyle w:val="Heading6"/>
        <w:divId w:val="1154181471"/>
        <w:rPr>
          <w:rFonts w:eastAsia="Times New Roman"/>
        </w:rPr>
      </w:pPr>
      <w:r>
        <w:rPr>
          <w:rFonts w:eastAsia="Times New Roman"/>
        </w:rPr>
        <w:t>To perform the identification of a component:</w:t>
      </w:r>
    </w:p>
    <w:p w:rsidR="00C00A36" w:rsidRDefault="00C00A36" w:rsidP="005E45AF">
      <w:pPr>
        <w:numPr>
          <w:ilvl w:val="0"/>
          <w:numId w:val="98"/>
        </w:numPr>
        <w:tabs>
          <w:tab w:val="left" w:pos="720"/>
        </w:tabs>
        <w:divId w:val="1154181471"/>
      </w:pPr>
      <w:r>
        <w:t>Select a component from the component tree view.</w:t>
      </w:r>
    </w:p>
    <w:p w:rsidR="00C00A36" w:rsidRDefault="00C00A36" w:rsidP="00C00A36">
      <w:pPr>
        <w:pStyle w:val="indent"/>
        <w:divId w:val="1154181471"/>
      </w:pPr>
      <w:r>
        <w:t xml:space="preserve">The model components are identified by icons and </w:t>
      </w:r>
      <w:r w:rsidR="00775D14">
        <w:t xml:space="preserve">their text is </w:t>
      </w:r>
      <w:r>
        <w:t>color-coded based on the component</w:t>
      </w:r>
      <w:r w:rsidR="004859DF">
        <w:t>’s</w:t>
      </w:r>
      <w:r>
        <w:t xml:space="preserve"> state. </w:t>
      </w:r>
    </w:p>
    <w:p w:rsidR="00C00A36" w:rsidRDefault="00C00A36" w:rsidP="00C00A36">
      <w:pPr>
        <w:pStyle w:val="indent"/>
        <w:divId w:val="1154181471"/>
      </w:pPr>
      <w:r>
        <w:t xml:space="preserve">The color coding is: </w:t>
      </w:r>
    </w:p>
    <w:p w:rsidR="00C00A36" w:rsidRDefault="00C00A36" w:rsidP="005E45AF">
      <w:pPr>
        <w:pStyle w:val="indent"/>
        <w:numPr>
          <w:ilvl w:val="0"/>
          <w:numId w:val="99"/>
        </w:numPr>
        <w:tabs>
          <w:tab w:val="clear" w:pos="720"/>
          <w:tab w:val="left" w:pos="1320"/>
        </w:tabs>
        <w:ind w:left="1320"/>
        <w:divId w:val="1154181471"/>
      </w:pPr>
      <w:r>
        <w:t>Red – the component parameters have not been identified yet and should be fit before proceeding.</w:t>
      </w:r>
    </w:p>
    <w:p w:rsidR="00C00A36" w:rsidRDefault="00C00A36" w:rsidP="005E45AF">
      <w:pPr>
        <w:pStyle w:val="indent"/>
        <w:numPr>
          <w:ilvl w:val="0"/>
          <w:numId w:val="99"/>
        </w:numPr>
        <w:tabs>
          <w:tab w:val="clear" w:pos="720"/>
          <w:tab w:val="left" w:pos="1320"/>
        </w:tabs>
        <w:ind w:left="1320"/>
        <w:divId w:val="1154181471"/>
      </w:pPr>
      <w:proofErr w:type="gramStart"/>
      <w:r>
        <w:t>Black  –</w:t>
      </w:r>
      <w:proofErr w:type="gramEnd"/>
      <w:r>
        <w:t xml:space="preserve"> the component parameters have been identified locally on the </w:t>
      </w:r>
      <w:r>
        <w:rPr>
          <w:b/>
          <w:bCs/>
        </w:rPr>
        <w:t>Component Identification</w:t>
      </w:r>
      <w:r>
        <w:t xml:space="preserve"> page.</w:t>
      </w:r>
    </w:p>
    <w:p w:rsidR="00C00A36" w:rsidRDefault="00C00A36" w:rsidP="005E45AF">
      <w:pPr>
        <w:pStyle w:val="indent"/>
        <w:numPr>
          <w:ilvl w:val="0"/>
          <w:numId w:val="99"/>
        </w:numPr>
        <w:tabs>
          <w:tab w:val="clear" w:pos="720"/>
          <w:tab w:val="left" w:pos="1320"/>
        </w:tabs>
        <w:ind w:left="1320"/>
        <w:divId w:val="1154181471"/>
      </w:pPr>
      <w:proofErr w:type="gramStart"/>
      <w:r>
        <w:t>Gray  –</w:t>
      </w:r>
      <w:proofErr w:type="gramEnd"/>
      <w:r>
        <w:t xml:space="preserve"> the component parameters have been identified globally on the </w:t>
      </w:r>
      <w:r>
        <w:rPr>
          <w:b/>
          <w:bCs/>
        </w:rPr>
        <w:t>Steady-state Identification</w:t>
      </w:r>
      <w:r>
        <w:t xml:space="preserve"> page. </w:t>
      </w:r>
    </w:p>
    <w:p w:rsidR="00C00A36" w:rsidRDefault="00C00A36" w:rsidP="00C00A36">
      <w:pPr>
        <w:jc w:val="center"/>
        <w:divId w:val="1154181471"/>
      </w:pPr>
      <w:r>
        <w:rPr>
          <w:noProof/>
        </w:rPr>
        <w:drawing>
          <wp:inline distT="0" distB="0" distL="0" distR="0">
            <wp:extent cx="1950720" cy="1313168"/>
            <wp:effectExtent l="19050" t="0" r="0" b="0"/>
            <wp:docPr id="388" name="Picture 297" descr="C:\Work\HIP Projects\H_ACT HIP\Help Project - Sept 23 Version\H-ACT Design Suite R100.0\!SSL!\Printed_Documentation\!doc_tmp_folder_0\Fig30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950720" cy="1313168"/>
                    </a:xfrm>
                    <a:prstGeom prst="rect">
                      <a:avLst/>
                    </a:prstGeom>
                  </pic:spPr>
                </pic:pic>
              </a:graphicData>
            </a:graphic>
          </wp:inline>
        </w:drawing>
      </w:r>
    </w:p>
    <w:p w:rsidR="008B5FA0" w:rsidRDefault="001C1C75" w:rsidP="00FD1596">
      <w:pPr>
        <w:pStyle w:val="indent"/>
        <w:divId w:val="1154181471"/>
      </w:pPr>
      <w:r>
        <w:t xml:space="preserve">The component </w:t>
      </w:r>
      <w:r w:rsidR="008B5FA0">
        <w:t>has</w:t>
      </w:r>
      <w:r w:rsidR="000F7FA5">
        <w:t xml:space="preserve"> one of four </w:t>
      </w:r>
      <w:r w:rsidR="008B5FA0">
        <w:t xml:space="preserve">possible </w:t>
      </w:r>
      <w:r w:rsidR="000F7FA5">
        <w:t>icons associated with it.</w:t>
      </w:r>
    </w:p>
    <w:p w:rsidR="008B5FA0" w:rsidRDefault="000F7FA5" w:rsidP="00FD1596">
      <w:pPr>
        <w:pStyle w:val="indent"/>
        <w:divId w:val="1154181471"/>
      </w:pPr>
      <w:r>
        <w:t xml:space="preserve">If the component has not been identified, it will have one of the first two icons shown in the </w:t>
      </w:r>
      <w:r w:rsidR="008B5FA0">
        <w:t xml:space="preserve">next </w:t>
      </w:r>
      <w:r>
        <w:t>table.</w:t>
      </w:r>
      <w:r w:rsidR="00BA5F1E">
        <w:t xml:space="preserve">  </w:t>
      </w:r>
    </w:p>
    <w:p w:rsidR="00FD1596" w:rsidRDefault="00BA5F1E" w:rsidP="00FD1596">
      <w:pPr>
        <w:pStyle w:val="indent"/>
        <w:divId w:val="1154181471"/>
      </w:pPr>
      <w:r>
        <w:t>If the component has been identified, it will have an icon from one of the two bottom rows</w:t>
      </w:r>
      <w:r w:rsidR="008B5FA0">
        <w:t xml:space="preserve"> in the next table</w:t>
      </w:r>
      <w:r>
        <w:t>.</w:t>
      </w:r>
    </w:p>
    <w:p w:rsidR="00127A1B" w:rsidRDefault="00127A1B">
      <w:pPr>
        <w:pStyle w:val="indent"/>
        <w:divId w:val="1154181471"/>
      </w:pPr>
    </w:p>
    <w:tbl>
      <w:tblPr>
        <w:tblW w:w="0" w:type="auto"/>
        <w:tblCellMar>
          <w:left w:w="0" w:type="dxa"/>
          <w:right w:w="0" w:type="dxa"/>
        </w:tblCellMar>
        <w:tblLook w:val="04A0"/>
      </w:tblPr>
      <w:tblGrid>
        <w:gridCol w:w="1596"/>
        <w:gridCol w:w="1572"/>
        <w:gridCol w:w="6408"/>
      </w:tblGrid>
      <w:tr w:rsidR="000F7FA5" w:rsidRPr="00EB7C47" w:rsidTr="000F7FA5">
        <w:trPr>
          <w:divId w:val="1154181471"/>
        </w:trPr>
        <w:tc>
          <w:tcPr>
            <w:tcW w:w="159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F7FA5" w:rsidRPr="00EB7C47" w:rsidRDefault="000F7FA5" w:rsidP="001C1C75">
            <w:pPr>
              <w:pStyle w:val="ListParagraph"/>
              <w:ind w:left="0"/>
              <w:rPr>
                <w:rFonts w:ascii="Arial" w:hAnsi="Arial" w:cs="Arial"/>
                <w:b/>
                <w:bCs/>
                <w:sz w:val="20"/>
                <w:szCs w:val="20"/>
              </w:rPr>
            </w:pPr>
            <w:r w:rsidRPr="00EB7C47">
              <w:rPr>
                <w:rFonts w:ascii="Arial" w:hAnsi="Arial" w:cs="Arial"/>
                <w:b/>
                <w:bCs/>
                <w:sz w:val="20"/>
                <w:szCs w:val="20"/>
              </w:rPr>
              <w:t>Icon</w:t>
            </w:r>
          </w:p>
        </w:tc>
        <w:tc>
          <w:tcPr>
            <w:tcW w:w="1572" w:type="dxa"/>
            <w:tcBorders>
              <w:top w:val="single" w:sz="8" w:space="0" w:color="auto"/>
              <w:left w:val="nil"/>
              <w:bottom w:val="single" w:sz="8" w:space="0" w:color="auto"/>
              <w:right w:val="single" w:sz="8" w:space="0" w:color="auto"/>
            </w:tcBorders>
          </w:tcPr>
          <w:p w:rsidR="000F7FA5" w:rsidRPr="00EB7C47" w:rsidRDefault="000F7FA5" w:rsidP="001C1C75">
            <w:pPr>
              <w:pStyle w:val="ListParagraph"/>
              <w:ind w:left="0"/>
              <w:rPr>
                <w:rFonts w:ascii="Arial" w:hAnsi="Arial" w:cs="Arial"/>
                <w:b/>
                <w:bCs/>
                <w:sz w:val="20"/>
                <w:szCs w:val="20"/>
              </w:rPr>
            </w:pPr>
            <w:r>
              <w:rPr>
                <w:rFonts w:ascii="Arial" w:hAnsi="Arial" w:cs="Arial"/>
                <w:b/>
                <w:bCs/>
                <w:sz w:val="20"/>
                <w:szCs w:val="20"/>
              </w:rPr>
              <w:t xml:space="preserve"> </w:t>
            </w:r>
            <w:r w:rsidR="008B5FA0">
              <w:rPr>
                <w:rFonts w:ascii="Arial" w:hAnsi="Arial" w:cs="Arial"/>
                <w:b/>
                <w:bCs/>
                <w:sz w:val="20"/>
                <w:szCs w:val="20"/>
              </w:rPr>
              <w:t>Component</w:t>
            </w:r>
            <w:r>
              <w:rPr>
                <w:rFonts w:ascii="Arial" w:hAnsi="Arial" w:cs="Arial"/>
                <w:b/>
                <w:bCs/>
                <w:sz w:val="20"/>
                <w:szCs w:val="20"/>
              </w:rPr>
              <w:t xml:space="preserve"> Identified?</w:t>
            </w:r>
          </w:p>
        </w:tc>
        <w:tc>
          <w:tcPr>
            <w:tcW w:w="640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F7FA5" w:rsidRPr="00EB7C47" w:rsidRDefault="000F7FA5" w:rsidP="001C1C75">
            <w:pPr>
              <w:pStyle w:val="ListParagraph"/>
              <w:ind w:left="0"/>
              <w:rPr>
                <w:rFonts w:ascii="Arial" w:hAnsi="Arial" w:cs="Arial"/>
                <w:b/>
                <w:bCs/>
                <w:sz w:val="20"/>
                <w:szCs w:val="20"/>
              </w:rPr>
            </w:pPr>
            <w:r>
              <w:rPr>
                <w:rFonts w:ascii="Arial" w:hAnsi="Arial" w:cs="Arial"/>
                <w:b/>
                <w:bCs/>
                <w:sz w:val="20"/>
                <w:szCs w:val="20"/>
              </w:rPr>
              <w:t>Details</w:t>
            </w:r>
          </w:p>
        </w:tc>
      </w:tr>
      <w:tr w:rsidR="000F7FA5" w:rsidRPr="00EB7C47" w:rsidTr="000F7FA5">
        <w:trPr>
          <w:divId w:val="1154181471"/>
        </w:trPr>
        <w:tc>
          <w:tcPr>
            <w:tcW w:w="15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7FA5" w:rsidRPr="00EB7C47" w:rsidRDefault="0062044B" w:rsidP="001C1C75">
            <w:pPr>
              <w:pStyle w:val="ListParagraph"/>
              <w:ind w:left="0"/>
              <w:rPr>
                <w:rFonts w:ascii="Arial" w:hAnsi="Arial" w:cs="Arial"/>
                <w:sz w:val="20"/>
                <w:szCs w:val="20"/>
              </w:rPr>
            </w:pPr>
            <w:commentRangeStart w:id="54"/>
            <w:r>
              <w:rPr>
                <w:rFonts w:ascii="Arial" w:hAnsi="Arial" w:cs="Arial"/>
                <w:noProof/>
                <w:sz w:val="20"/>
                <w:szCs w:val="20"/>
              </w:rPr>
              <w:drawing>
                <wp:inline distT="0" distB="0" distL="0" distR="0">
                  <wp:extent cx="323850" cy="323850"/>
                  <wp:effectExtent l="1905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commentRangeEnd w:id="54"/>
            <w:r w:rsidR="002F2B03">
              <w:rPr>
                <w:rStyle w:val="CommentReference"/>
              </w:rPr>
              <w:commentReference w:id="54"/>
            </w:r>
          </w:p>
        </w:tc>
        <w:tc>
          <w:tcPr>
            <w:tcW w:w="1572" w:type="dxa"/>
            <w:tcBorders>
              <w:top w:val="single" w:sz="8" w:space="0" w:color="auto"/>
              <w:left w:val="nil"/>
              <w:bottom w:val="single" w:sz="8" w:space="0" w:color="auto"/>
              <w:right w:val="single" w:sz="8" w:space="0" w:color="auto"/>
            </w:tcBorders>
          </w:tcPr>
          <w:p w:rsidR="000F7FA5" w:rsidRPr="00EB7C47" w:rsidRDefault="000F7FA5" w:rsidP="000F7FA5">
            <w:pPr>
              <w:pStyle w:val="ListParagraph"/>
              <w:ind w:left="0"/>
              <w:rPr>
                <w:rFonts w:ascii="Arial" w:hAnsi="Arial" w:cs="Arial"/>
                <w:sz w:val="20"/>
                <w:szCs w:val="20"/>
              </w:rPr>
            </w:pPr>
            <w:r>
              <w:rPr>
                <w:rFonts w:ascii="Arial" w:hAnsi="Arial" w:cs="Arial"/>
                <w:sz w:val="20"/>
                <w:szCs w:val="20"/>
              </w:rPr>
              <w:t xml:space="preserve">  No</w:t>
            </w:r>
          </w:p>
        </w:tc>
        <w:tc>
          <w:tcPr>
            <w:tcW w:w="64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7FA5" w:rsidRPr="00EB7C47" w:rsidRDefault="000F7FA5" w:rsidP="000F7FA5">
            <w:pPr>
              <w:pStyle w:val="ListParagraph"/>
              <w:ind w:left="0"/>
              <w:rPr>
                <w:rFonts w:ascii="Arial" w:hAnsi="Arial" w:cs="Arial"/>
                <w:sz w:val="20"/>
                <w:szCs w:val="20"/>
              </w:rPr>
            </w:pPr>
            <w:r>
              <w:rPr>
                <w:rFonts w:ascii="Arial" w:hAnsi="Arial" w:cs="Arial"/>
                <w:sz w:val="20"/>
                <w:szCs w:val="20"/>
              </w:rPr>
              <w:t>Component has at least one parameter that will not be identified by OnRAMP (such as a gas constant)</w:t>
            </w:r>
            <w:r w:rsidRPr="00EB7C47">
              <w:rPr>
                <w:rFonts w:ascii="Arial" w:hAnsi="Arial" w:cs="Arial"/>
                <w:sz w:val="20"/>
                <w:szCs w:val="20"/>
              </w:rPr>
              <w:t>.</w:t>
            </w:r>
          </w:p>
        </w:tc>
      </w:tr>
      <w:tr w:rsidR="000F7FA5" w:rsidTr="000F7FA5">
        <w:trPr>
          <w:divId w:val="1154181471"/>
        </w:trPr>
        <w:tc>
          <w:tcPr>
            <w:tcW w:w="15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7FA5" w:rsidRPr="00EB7C47" w:rsidRDefault="0062044B" w:rsidP="001C1C75">
            <w:pPr>
              <w:pStyle w:val="ListParagraph"/>
              <w:ind w:left="0"/>
              <w:rPr>
                <w:rFonts w:ascii="Arial" w:hAnsi="Arial" w:cs="Arial"/>
                <w:sz w:val="20"/>
                <w:szCs w:val="20"/>
              </w:rPr>
            </w:pPr>
            <w:r>
              <w:rPr>
                <w:rFonts w:ascii="Arial" w:hAnsi="Arial" w:cs="Arial"/>
                <w:noProof/>
                <w:sz w:val="20"/>
                <w:szCs w:val="20"/>
              </w:rPr>
              <w:drawing>
                <wp:inline distT="0" distB="0" distL="0" distR="0">
                  <wp:extent cx="314325" cy="314325"/>
                  <wp:effectExtent l="19050" t="0" r="9525" b="0"/>
                  <wp:docPr id="1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tcW w:w="1572" w:type="dxa"/>
            <w:tcBorders>
              <w:top w:val="single" w:sz="8" w:space="0" w:color="auto"/>
              <w:left w:val="nil"/>
              <w:bottom w:val="single" w:sz="8" w:space="0" w:color="auto"/>
              <w:right w:val="single" w:sz="8" w:space="0" w:color="auto"/>
            </w:tcBorders>
          </w:tcPr>
          <w:p w:rsidR="000F7FA5" w:rsidRPr="00EB7C47" w:rsidRDefault="000F7FA5" w:rsidP="000F7FA5">
            <w:pPr>
              <w:rPr>
                <w:rFonts w:ascii="Arial" w:hAnsi="Arial" w:cs="Arial"/>
                <w:sz w:val="20"/>
                <w:szCs w:val="20"/>
              </w:rPr>
            </w:pPr>
            <w:r>
              <w:rPr>
                <w:rFonts w:ascii="Arial" w:hAnsi="Arial" w:cs="Arial"/>
                <w:sz w:val="20"/>
                <w:szCs w:val="20"/>
              </w:rPr>
              <w:t xml:space="preserve">  No</w:t>
            </w:r>
          </w:p>
        </w:tc>
        <w:tc>
          <w:tcPr>
            <w:tcW w:w="64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7FA5" w:rsidRDefault="000F7FA5" w:rsidP="000F7FA5">
            <w:pPr>
              <w:rPr>
                <w:rFonts w:ascii="Arial" w:hAnsi="Arial" w:cs="Arial"/>
                <w:sz w:val="20"/>
                <w:szCs w:val="20"/>
              </w:rPr>
            </w:pPr>
            <w:r>
              <w:rPr>
                <w:rFonts w:ascii="Arial" w:hAnsi="Arial" w:cs="Arial"/>
                <w:sz w:val="20"/>
                <w:szCs w:val="20"/>
              </w:rPr>
              <w:t>All of the component’s parameter(s) are identifiable by OnRAMP</w:t>
            </w:r>
            <w:r w:rsidRPr="00EB7C47">
              <w:rPr>
                <w:rFonts w:ascii="Arial" w:hAnsi="Arial" w:cs="Arial"/>
                <w:sz w:val="20"/>
                <w:szCs w:val="20"/>
              </w:rPr>
              <w:t>.</w:t>
            </w:r>
          </w:p>
        </w:tc>
      </w:tr>
      <w:tr w:rsidR="000F7FA5" w:rsidRPr="00EB7C47" w:rsidTr="000F7FA5">
        <w:trPr>
          <w:divId w:val="1154181471"/>
        </w:trPr>
        <w:tc>
          <w:tcPr>
            <w:tcW w:w="15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7FA5" w:rsidRPr="00EB7C47" w:rsidRDefault="0062044B" w:rsidP="001C1C75">
            <w:pPr>
              <w:pStyle w:val="ListParagraph"/>
              <w:ind w:left="0"/>
              <w:rPr>
                <w:rFonts w:ascii="Arial" w:hAnsi="Arial" w:cs="Arial"/>
                <w:sz w:val="20"/>
                <w:szCs w:val="20"/>
              </w:rPr>
            </w:pPr>
            <w:r>
              <w:rPr>
                <w:rFonts w:ascii="Arial" w:hAnsi="Arial" w:cs="Arial"/>
                <w:noProof/>
                <w:sz w:val="20"/>
                <w:szCs w:val="20"/>
              </w:rPr>
              <w:lastRenderedPageBreak/>
              <w:drawing>
                <wp:inline distT="0" distB="0" distL="0" distR="0">
                  <wp:extent cx="323850" cy="323850"/>
                  <wp:effectExtent l="19050" t="0" r="0" b="0"/>
                  <wp:docPr id="4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c>
          <w:tcPr>
            <w:tcW w:w="1572" w:type="dxa"/>
            <w:tcBorders>
              <w:top w:val="single" w:sz="8" w:space="0" w:color="auto"/>
              <w:left w:val="nil"/>
              <w:bottom w:val="single" w:sz="8" w:space="0" w:color="auto"/>
              <w:right w:val="single" w:sz="8" w:space="0" w:color="auto"/>
            </w:tcBorders>
          </w:tcPr>
          <w:p w:rsidR="000F7FA5" w:rsidRPr="00EB7C47" w:rsidRDefault="000F7FA5" w:rsidP="000F7FA5">
            <w:pPr>
              <w:pStyle w:val="ListParagraph"/>
              <w:ind w:left="0"/>
              <w:rPr>
                <w:rFonts w:ascii="Arial" w:hAnsi="Arial" w:cs="Arial"/>
                <w:sz w:val="20"/>
                <w:szCs w:val="20"/>
              </w:rPr>
            </w:pPr>
            <w:r>
              <w:rPr>
                <w:rFonts w:ascii="Arial" w:hAnsi="Arial" w:cs="Arial"/>
                <w:sz w:val="20"/>
                <w:szCs w:val="20"/>
              </w:rPr>
              <w:t xml:space="preserve">  Yes</w:t>
            </w:r>
          </w:p>
        </w:tc>
        <w:tc>
          <w:tcPr>
            <w:tcW w:w="64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7FA5" w:rsidRPr="00EB7C47" w:rsidRDefault="000F7FA5" w:rsidP="00F766EE">
            <w:pPr>
              <w:pStyle w:val="ListParagraph"/>
              <w:ind w:left="0"/>
              <w:rPr>
                <w:rFonts w:ascii="Arial" w:hAnsi="Arial" w:cs="Arial"/>
                <w:sz w:val="20"/>
                <w:szCs w:val="20"/>
              </w:rPr>
            </w:pPr>
            <w:r w:rsidRPr="00EB7C47">
              <w:rPr>
                <w:rFonts w:ascii="Arial" w:hAnsi="Arial" w:cs="Arial"/>
                <w:sz w:val="20"/>
                <w:szCs w:val="20"/>
              </w:rPr>
              <w:t xml:space="preserve">Component has been identified </w:t>
            </w:r>
            <w:r>
              <w:rPr>
                <w:rFonts w:ascii="Arial" w:hAnsi="Arial" w:cs="Arial"/>
                <w:sz w:val="20"/>
                <w:szCs w:val="20"/>
              </w:rPr>
              <w:t>by</w:t>
            </w:r>
            <w:r w:rsidRPr="00EB7C47">
              <w:rPr>
                <w:rFonts w:ascii="Arial" w:hAnsi="Arial" w:cs="Arial"/>
                <w:sz w:val="20"/>
                <w:szCs w:val="20"/>
              </w:rPr>
              <w:t xml:space="preserve"> component identification </w:t>
            </w:r>
            <w:proofErr w:type="spellStart"/>
            <w:r w:rsidRPr="00EB7C47">
              <w:rPr>
                <w:rFonts w:ascii="Arial" w:hAnsi="Arial" w:cs="Arial"/>
                <w:sz w:val="20"/>
                <w:szCs w:val="20"/>
              </w:rPr>
              <w:t>only.</w:t>
            </w:r>
            <w:del w:id="55" w:author="RJ Garside" w:date="2013-05-29T09:16:00Z">
              <w:r w:rsidR="002F2B03" w:rsidDel="00F766EE">
                <w:rPr>
                  <w:rFonts w:ascii="Arial" w:hAnsi="Arial" w:cs="Arial"/>
                  <w:sz w:val="20"/>
                  <w:szCs w:val="20"/>
                </w:rPr>
                <w:br/>
              </w:r>
            </w:del>
            <w:r w:rsidR="002F2B03">
              <w:rPr>
                <w:rFonts w:ascii="Arial" w:hAnsi="Arial" w:cs="Arial"/>
                <w:sz w:val="20"/>
                <w:szCs w:val="20"/>
              </w:rPr>
              <w:t>It</w:t>
            </w:r>
            <w:proofErr w:type="spellEnd"/>
            <w:r w:rsidR="002F2B03">
              <w:rPr>
                <w:rFonts w:ascii="Arial" w:hAnsi="Arial" w:cs="Arial"/>
                <w:sz w:val="20"/>
                <w:szCs w:val="20"/>
              </w:rPr>
              <w:t xml:space="preserve"> has yet to undergo steady-state identification.</w:t>
            </w:r>
          </w:p>
        </w:tc>
      </w:tr>
      <w:tr w:rsidR="000F7FA5" w:rsidRPr="00EB7C47" w:rsidTr="000F7FA5">
        <w:trPr>
          <w:divId w:val="1154181471"/>
        </w:trPr>
        <w:tc>
          <w:tcPr>
            <w:tcW w:w="159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7FA5" w:rsidRPr="00EB7C47" w:rsidRDefault="0062044B" w:rsidP="001C1C75">
            <w:pPr>
              <w:pStyle w:val="ListParagraph"/>
              <w:ind w:left="0"/>
              <w:rPr>
                <w:rFonts w:ascii="Arial" w:hAnsi="Arial" w:cs="Arial"/>
                <w:sz w:val="20"/>
                <w:szCs w:val="20"/>
              </w:rPr>
            </w:pPr>
            <w:r>
              <w:rPr>
                <w:rFonts w:ascii="Arial" w:hAnsi="Arial" w:cs="Arial"/>
                <w:noProof/>
                <w:sz w:val="20"/>
                <w:szCs w:val="20"/>
              </w:rPr>
              <w:drawing>
                <wp:inline distT="0" distB="0" distL="0" distR="0">
                  <wp:extent cx="314325" cy="314325"/>
                  <wp:effectExtent l="19050" t="0" r="9525" b="0"/>
                  <wp:docPr id="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314325" cy="314325"/>
                          </a:xfrm>
                          <a:prstGeom prst="rect">
                            <a:avLst/>
                          </a:prstGeom>
                          <a:noFill/>
                          <a:ln w="9525">
                            <a:noFill/>
                            <a:miter lim="800000"/>
                            <a:headEnd/>
                            <a:tailEnd/>
                          </a:ln>
                        </pic:spPr>
                      </pic:pic>
                    </a:graphicData>
                  </a:graphic>
                </wp:inline>
              </w:drawing>
            </w:r>
          </w:p>
        </w:tc>
        <w:tc>
          <w:tcPr>
            <w:tcW w:w="1572" w:type="dxa"/>
            <w:tcBorders>
              <w:top w:val="single" w:sz="8" w:space="0" w:color="auto"/>
              <w:left w:val="nil"/>
              <w:bottom w:val="single" w:sz="8" w:space="0" w:color="auto"/>
              <w:right w:val="single" w:sz="8" w:space="0" w:color="auto"/>
            </w:tcBorders>
          </w:tcPr>
          <w:p w:rsidR="000F7FA5" w:rsidRPr="00EB7C47" w:rsidRDefault="000F7FA5" w:rsidP="001C1C75">
            <w:pPr>
              <w:pStyle w:val="ListParagraph"/>
              <w:ind w:left="0"/>
              <w:rPr>
                <w:rFonts w:ascii="Arial" w:hAnsi="Arial" w:cs="Arial"/>
                <w:sz w:val="20"/>
                <w:szCs w:val="20"/>
              </w:rPr>
            </w:pPr>
            <w:r>
              <w:rPr>
                <w:rFonts w:ascii="Arial" w:hAnsi="Arial" w:cs="Arial"/>
                <w:sz w:val="20"/>
                <w:szCs w:val="20"/>
              </w:rPr>
              <w:t xml:space="preserve">  Yes</w:t>
            </w:r>
          </w:p>
        </w:tc>
        <w:tc>
          <w:tcPr>
            <w:tcW w:w="640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F7FA5" w:rsidRPr="00EB7C47" w:rsidRDefault="000F7FA5" w:rsidP="00F766EE">
            <w:pPr>
              <w:pStyle w:val="ListParagraph"/>
              <w:ind w:left="0"/>
              <w:rPr>
                <w:rFonts w:ascii="Arial" w:hAnsi="Arial" w:cs="Arial"/>
                <w:sz w:val="20"/>
                <w:szCs w:val="20"/>
              </w:rPr>
            </w:pPr>
            <w:r w:rsidRPr="00EB7C47">
              <w:rPr>
                <w:rFonts w:ascii="Arial" w:hAnsi="Arial" w:cs="Arial"/>
                <w:sz w:val="20"/>
                <w:szCs w:val="20"/>
              </w:rPr>
              <w:t xml:space="preserve">Component has been identified </w:t>
            </w:r>
            <w:r>
              <w:rPr>
                <w:rFonts w:ascii="Arial" w:hAnsi="Arial" w:cs="Arial"/>
                <w:sz w:val="20"/>
                <w:szCs w:val="20"/>
              </w:rPr>
              <w:t>by</w:t>
            </w:r>
            <w:r w:rsidRPr="00EB7C47">
              <w:rPr>
                <w:rFonts w:ascii="Arial" w:hAnsi="Arial" w:cs="Arial"/>
                <w:sz w:val="20"/>
                <w:szCs w:val="20"/>
              </w:rPr>
              <w:t xml:space="preserve"> </w:t>
            </w:r>
            <w:r>
              <w:rPr>
                <w:rFonts w:ascii="Arial" w:hAnsi="Arial" w:cs="Arial"/>
                <w:sz w:val="20"/>
                <w:szCs w:val="20"/>
              </w:rPr>
              <w:t xml:space="preserve">both component identification and </w:t>
            </w:r>
            <w:r w:rsidRPr="00EB7C47">
              <w:rPr>
                <w:rFonts w:ascii="Arial" w:hAnsi="Arial" w:cs="Arial"/>
                <w:sz w:val="20"/>
                <w:szCs w:val="20"/>
              </w:rPr>
              <w:t>steady-state identification.</w:t>
            </w:r>
            <w:del w:id="56" w:author="RJ Garside" w:date="2013-05-29T09:17:00Z">
              <w:r w:rsidR="002F2B03" w:rsidDel="00F766EE">
                <w:rPr>
                  <w:rFonts w:ascii="Arial" w:hAnsi="Arial" w:cs="Arial"/>
                  <w:sz w:val="20"/>
                  <w:szCs w:val="20"/>
                </w:rPr>
                <w:delText xml:space="preserve"> </w:delText>
              </w:r>
            </w:del>
            <w:r w:rsidR="002F2B03">
              <w:rPr>
                <w:rFonts w:ascii="Arial" w:hAnsi="Arial" w:cs="Arial"/>
                <w:sz w:val="20"/>
                <w:szCs w:val="20"/>
              </w:rPr>
              <w:t xml:space="preserve"> Identification is complete.</w:t>
            </w:r>
          </w:p>
        </w:tc>
      </w:tr>
    </w:tbl>
    <w:p w:rsidR="001C1C75" w:rsidRDefault="001C1C75" w:rsidP="00C00A36">
      <w:pPr>
        <w:jc w:val="center"/>
        <w:divId w:val="1154181471"/>
      </w:pPr>
    </w:p>
    <w:p w:rsidR="00C00A36" w:rsidRDefault="00C00A36" w:rsidP="005E45AF">
      <w:pPr>
        <w:numPr>
          <w:ilvl w:val="0"/>
          <w:numId w:val="100"/>
        </w:numPr>
        <w:tabs>
          <w:tab w:val="left" w:pos="720"/>
        </w:tabs>
        <w:divId w:val="1154181471"/>
      </w:pPr>
      <w:r>
        <w:t>Select the data sets to be used for the identification and validation of the component.</w:t>
      </w:r>
    </w:p>
    <w:p w:rsidR="00C00A36" w:rsidRDefault="00C00A36" w:rsidP="00C00A36">
      <w:pPr>
        <w:jc w:val="center"/>
        <w:divId w:val="1154181471"/>
      </w:pPr>
      <w:r>
        <w:rPr>
          <w:noProof/>
        </w:rPr>
        <w:drawing>
          <wp:inline distT="0" distB="0" distL="0" distR="0">
            <wp:extent cx="2275839" cy="790354"/>
            <wp:effectExtent l="19050" t="0" r="0" b="0"/>
            <wp:docPr id="389" name="Picture 298" descr="C:\Work\HIP Projects\H_ACT HIP\Help Project - Sept 23 Version\H-ACT Design Suite R100.0\!SSL!\Printed_Documentation\!doc_tmp_folder_0\Fig31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2275839" cy="790354"/>
                    </a:xfrm>
                    <a:prstGeom prst="rect">
                      <a:avLst/>
                    </a:prstGeom>
                  </pic:spPr>
                </pic:pic>
              </a:graphicData>
            </a:graphic>
          </wp:inline>
        </w:drawing>
      </w:r>
    </w:p>
    <w:p w:rsidR="00C00A36" w:rsidRDefault="00C00A36" w:rsidP="00C00A36">
      <w:pPr>
        <w:pStyle w:val="indent"/>
        <w:divId w:val="1154181471"/>
      </w:pPr>
      <w:r>
        <w:t>If no data sets are selected for identification, then the component cannot be identified</w:t>
      </w:r>
      <w:r w:rsidR="00775D14">
        <w:t xml:space="preserve"> and o</w:t>
      </w:r>
      <w:r>
        <w:t xml:space="preserve">nly simulation is possible </w:t>
      </w:r>
      <w:r w:rsidR="003D338C">
        <w:t>(</w:t>
      </w:r>
      <w:r>
        <w:t>using the current parameter values</w:t>
      </w:r>
      <w:r w:rsidR="003D338C">
        <w:t>)</w:t>
      </w:r>
      <w:r>
        <w:t xml:space="preserve">. This is indicated by the </w:t>
      </w:r>
      <w:r>
        <w:rPr>
          <w:b/>
          <w:bCs/>
        </w:rPr>
        <w:t xml:space="preserve">Simulate </w:t>
      </w:r>
      <w:r>
        <w:t>button</w:t>
      </w:r>
      <w:r>
        <w:rPr>
          <w:b/>
          <w:bCs/>
        </w:rPr>
        <w:t>.</w:t>
      </w:r>
    </w:p>
    <w:p w:rsidR="00C00A36" w:rsidRDefault="00C00A36" w:rsidP="00C00A36">
      <w:pPr>
        <w:pStyle w:val="indent"/>
        <w:divId w:val="1154181471"/>
      </w:pPr>
      <w:r>
        <w:t xml:space="preserve">Once identification data is selected, the component can be fit and the button changes its </w:t>
      </w:r>
      <w:r w:rsidR="00775D14">
        <w:t xml:space="preserve">label </w:t>
      </w:r>
      <w:r>
        <w:t xml:space="preserve">to </w:t>
      </w:r>
      <w:r>
        <w:rPr>
          <w:b/>
          <w:bCs/>
        </w:rPr>
        <w:t>Identify</w:t>
      </w:r>
      <w:r>
        <w:t>.</w:t>
      </w:r>
    </w:p>
    <w:p w:rsidR="00C00A36" w:rsidRDefault="00C00A36" w:rsidP="00C00A36">
      <w:pPr>
        <w:jc w:val="center"/>
        <w:divId w:val="1154181471"/>
      </w:pPr>
      <w:r>
        <w:rPr>
          <w:noProof/>
        </w:rPr>
        <w:drawing>
          <wp:inline distT="0" distB="0" distL="0" distR="0">
            <wp:extent cx="1950720" cy="799319"/>
            <wp:effectExtent l="19050" t="0" r="0" b="0"/>
            <wp:docPr id="390" name="Picture 299" descr="C:\Work\HIP Projects\H_ACT HIP\Help Project - Sept 23 Version\H-ACT Design Suite R100.0\!SSL!\Printed_Documentation\!doc_tmp_folder_0\Fig32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1950720" cy="799319"/>
                    </a:xfrm>
                    <a:prstGeom prst="rect">
                      <a:avLst/>
                    </a:prstGeom>
                  </pic:spPr>
                </pic:pic>
              </a:graphicData>
            </a:graphic>
          </wp:inline>
        </w:drawing>
      </w:r>
    </w:p>
    <w:p w:rsidR="00C00A36" w:rsidRDefault="00C00A36" w:rsidP="00C00A36">
      <w:pPr>
        <w:pStyle w:val="indent"/>
        <w:divId w:val="1154181471"/>
      </w:pPr>
      <w:r>
        <w:t>Identification data sets can be optionally selected for plotting in the charts displaying the fit accuracy.</w:t>
      </w:r>
    </w:p>
    <w:p w:rsidR="00C00A36" w:rsidRDefault="00C00A36" w:rsidP="00C00A36">
      <w:pPr>
        <w:pStyle w:val="indent"/>
        <w:divId w:val="1154181471"/>
      </w:pPr>
      <w:r>
        <w:t xml:space="preserve">The listed data sets that cannot be selected for identification represent the subset of data selected for validation in the corresponding Data Management step. These </w:t>
      </w:r>
      <w:r w:rsidR="003D338C">
        <w:t xml:space="preserve">data sets </w:t>
      </w:r>
      <w:r>
        <w:t>can only be selected for plotting.</w:t>
      </w:r>
    </w:p>
    <w:p w:rsidR="00C00A36" w:rsidRDefault="00C00A36" w:rsidP="005E45AF">
      <w:pPr>
        <w:numPr>
          <w:ilvl w:val="0"/>
          <w:numId w:val="101"/>
        </w:numPr>
        <w:tabs>
          <w:tab w:val="left" w:pos="720"/>
        </w:tabs>
        <w:divId w:val="1154181471"/>
      </w:pPr>
      <w:r>
        <w:t>Enter numerical values for constants used by the component.</w:t>
      </w:r>
    </w:p>
    <w:p w:rsidR="00C00A36" w:rsidRDefault="00C00A36" w:rsidP="00C00A36">
      <w:pPr>
        <w:pStyle w:val="indent"/>
        <w:divId w:val="1154181471"/>
      </w:pPr>
      <w:r>
        <w:t>Constants need to be specified and are not changed by the identification.</w:t>
      </w:r>
    </w:p>
    <w:p w:rsidR="00C00A36" w:rsidRDefault="00C00A36" w:rsidP="00C00A36">
      <w:pPr>
        <w:pStyle w:val="indent"/>
        <w:divId w:val="1154181471"/>
      </w:pPr>
      <w:r>
        <w:t>Parameters are usually determined by the identification algorithm and are not required to be edited. Some parameter values are editable and the values can be entered manually and written to the model without running the identification. Certain components also have non-editable parameters. Non-editable parameters are not displayed.</w:t>
      </w:r>
    </w:p>
    <w:p w:rsidR="00C00A36" w:rsidRDefault="00C00A36" w:rsidP="00C00A36">
      <w:pPr>
        <w:pStyle w:val="indent"/>
        <w:divId w:val="1154181471"/>
      </w:pPr>
      <w:r>
        <w:t xml:space="preserve">For dynamic components, initial conditions for model signals can be input in the </w:t>
      </w:r>
      <w:r>
        <w:rPr>
          <w:b/>
          <w:bCs/>
        </w:rPr>
        <w:t>Parameters</w:t>
      </w:r>
      <w:r>
        <w:t xml:space="preserve"> area. Alternatively, initial conditions can also be determined from the data by clicking </w:t>
      </w:r>
      <w:r>
        <w:rPr>
          <w:b/>
          <w:bCs/>
        </w:rPr>
        <w:t>Identify</w:t>
      </w:r>
      <w:r>
        <w:t xml:space="preserve"> in </w:t>
      </w:r>
      <w:r w:rsidR="003D338C">
        <w:t xml:space="preserve">the </w:t>
      </w:r>
      <w:r>
        <w:t>case</w:t>
      </w:r>
      <w:r w:rsidR="003D338C">
        <w:t xml:space="preserve"> where</w:t>
      </w:r>
      <w:r>
        <w:t xml:space="preserve"> corresponding data has been assigned to the dynamic component at the Data Management step. </w:t>
      </w:r>
    </w:p>
    <w:p w:rsidR="00C00A36" w:rsidRDefault="00C00A36" w:rsidP="00C00A36">
      <w:pPr>
        <w:jc w:val="center"/>
        <w:divId w:val="1154181471"/>
      </w:pPr>
      <w:r>
        <w:rPr>
          <w:noProof/>
        </w:rPr>
        <w:lastRenderedPageBreak/>
        <w:drawing>
          <wp:inline distT="0" distB="0" distL="0" distR="0">
            <wp:extent cx="4018279" cy="1761568"/>
            <wp:effectExtent l="19050" t="0" r="1271" b="0"/>
            <wp:docPr id="391" name="Picture 300" descr="C:\Work\HIP Projects\H_ACT HIP\Help Project - Sept 23 Version\H-ACT Design Suite R100.0\!SSL!\Printed_Documentation\!doc_tmp_folder_0\FigAdded4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4018279" cy="1761568"/>
                    </a:xfrm>
                    <a:prstGeom prst="rect">
                      <a:avLst/>
                    </a:prstGeom>
                  </pic:spPr>
                </pic:pic>
              </a:graphicData>
            </a:graphic>
          </wp:inline>
        </w:drawing>
      </w:r>
    </w:p>
    <w:p w:rsidR="00C00A36" w:rsidRDefault="00C00A36" w:rsidP="005E45AF">
      <w:pPr>
        <w:numPr>
          <w:ilvl w:val="0"/>
          <w:numId w:val="102"/>
        </w:numPr>
        <w:tabs>
          <w:tab w:val="left" w:pos="720"/>
        </w:tabs>
        <w:divId w:val="1154181471"/>
      </w:pPr>
      <w:bookmarkStart w:id="57" w:name="OLE_LINK1"/>
      <w:bookmarkStart w:id="58" w:name="OLE_LINK2"/>
      <w:r>
        <w:t xml:space="preserve">Click </w:t>
      </w:r>
      <w:r>
        <w:rPr>
          <w:b/>
          <w:bCs/>
        </w:rPr>
        <w:t>Identify</w:t>
      </w:r>
      <w:r>
        <w:t xml:space="preserve"> to identify the component.</w:t>
      </w:r>
    </w:p>
    <w:p w:rsidR="00C00A36" w:rsidRPr="001E15B2" w:rsidRDefault="00C00A36" w:rsidP="001E15B2">
      <w:pPr>
        <w:pStyle w:val="indent"/>
        <w:divId w:val="1154181471"/>
      </w:pPr>
      <w:r w:rsidRPr="001E15B2">
        <w:t xml:space="preserve">The </w:t>
      </w:r>
      <w:r w:rsidR="00BE5C2C" w:rsidRPr="001E15B2">
        <w:t xml:space="preserve">accuracy achieved with the identified parameters is displayed in the </w:t>
      </w:r>
      <w:r w:rsidRPr="00664BB0">
        <w:rPr>
          <w:b/>
        </w:rPr>
        <w:t>Fit</w:t>
      </w:r>
      <w:r w:rsidRPr="001E15B2">
        <w:t xml:space="preserve"> and </w:t>
      </w:r>
      <w:r w:rsidRPr="00664BB0">
        <w:rPr>
          <w:b/>
        </w:rPr>
        <w:t>Scatter</w:t>
      </w:r>
      <w:r w:rsidRPr="001E15B2">
        <w:t xml:space="preserve"> charts</w:t>
      </w:r>
      <w:r w:rsidR="00BE5C2C" w:rsidRPr="001E15B2">
        <w:t xml:space="preserve">. In both charts, this resulting fit can be compared with the simulation using the parameter values present in the OnRAMP model by </w:t>
      </w:r>
      <w:proofErr w:type="gramStart"/>
      <w:r w:rsidR="00BE5C2C" w:rsidRPr="001E15B2">
        <w:t xml:space="preserve">clicking </w:t>
      </w:r>
      <w:proofErr w:type="gramEnd"/>
      <w:r w:rsidR="0019563E" w:rsidRPr="001E15B2">
        <w:rPr>
          <w:noProof/>
        </w:rPr>
        <w:drawing>
          <wp:inline distT="0" distB="0" distL="0" distR="0">
            <wp:extent cx="247650" cy="228600"/>
            <wp:effectExtent l="19050" t="0" r="0" b="0"/>
            <wp:docPr id="4" name="Picture 1" descr="cid:image001.png@01CDF980.80C13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DF980.80C13C10"/>
                    <pic:cNvPicPr>
                      <a:picLocks noChangeAspect="1" noChangeArrowheads="1"/>
                    </pic:cNvPicPr>
                  </pic:nvPicPr>
                  <pic:blipFill>
                    <a:blip r:embed="rId97" r:link="rId98"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00BE5C2C" w:rsidRPr="001E15B2">
        <w:t>.</w:t>
      </w:r>
    </w:p>
    <w:p w:rsidR="00C00A36" w:rsidRDefault="00BE5C2C" w:rsidP="00C00A36">
      <w:pPr>
        <w:pStyle w:val="indent"/>
        <w:divId w:val="1154181471"/>
      </w:pPr>
      <w:r w:rsidRPr="001E15B2">
        <w:rPr>
          <w:bCs/>
        </w:rPr>
        <w:t xml:space="preserve">The </w:t>
      </w:r>
      <w:r w:rsidR="00C00A36" w:rsidRPr="001E15B2">
        <w:rPr>
          <w:b/>
          <w:bCs/>
        </w:rPr>
        <w:t>Scatter</w:t>
      </w:r>
      <w:r w:rsidRPr="001E15B2">
        <w:rPr>
          <w:bCs/>
        </w:rPr>
        <w:t xml:space="preserve"> chart</w:t>
      </w:r>
      <w:r w:rsidR="00C00A36" w:rsidRPr="001E15B2">
        <w:t xml:space="preserve"> is</w:t>
      </w:r>
      <w:r w:rsidR="00C00A36">
        <w:t xml:space="preserve"> identical for all components and compares measurement data (x-axis) to simulation results (y-axis)</w:t>
      </w:r>
      <w:r w:rsidR="003D338C">
        <w:t>,</w:t>
      </w:r>
      <w:r w:rsidR="00C00A36">
        <w:t xml:space="preserve"> where the diagonal represents a perfect fit.</w:t>
      </w:r>
    </w:p>
    <w:p w:rsidR="00C00A36" w:rsidRDefault="00C00A36" w:rsidP="00C00A36">
      <w:pPr>
        <w:pStyle w:val="indent"/>
        <w:divId w:val="1154181471"/>
      </w:pPr>
      <w:r>
        <w:t>The value shown in this chart is the Coefficient of Determination (COD), which is a statistical measure determining how well the model matches the data (where 100% is a perfect fit). Values larger than 80% can be considered sufficient for component identification. In some cases (for example, due to noisy measurement data) a value smaller than 80% may be sufficient for component identification if it can be visually determined that the model fit accurately represent</w:t>
      </w:r>
      <w:r w:rsidR="003D338C">
        <w:t>s</w:t>
      </w:r>
      <w:r>
        <w:t xml:space="preserve"> the trend in measured data. This may be a particular consideration for these components:</w:t>
      </w:r>
    </w:p>
    <w:p w:rsidR="00C00A36" w:rsidRDefault="00C00A36" w:rsidP="005E45AF">
      <w:pPr>
        <w:pStyle w:val="indent"/>
        <w:numPr>
          <w:ilvl w:val="0"/>
          <w:numId w:val="103"/>
        </w:numPr>
        <w:tabs>
          <w:tab w:val="clear" w:pos="720"/>
          <w:tab w:val="left" w:pos="1320"/>
        </w:tabs>
        <w:ind w:left="1320"/>
        <w:divId w:val="1154181471"/>
      </w:pPr>
      <w:r>
        <w:t>Engine/volumetric pump</w:t>
      </w:r>
    </w:p>
    <w:p w:rsidR="00C00A36" w:rsidRDefault="00C00A36" w:rsidP="005E45AF">
      <w:pPr>
        <w:pStyle w:val="indent"/>
        <w:numPr>
          <w:ilvl w:val="0"/>
          <w:numId w:val="103"/>
        </w:numPr>
        <w:tabs>
          <w:tab w:val="clear" w:pos="720"/>
          <w:tab w:val="left" w:pos="1320"/>
        </w:tabs>
        <w:ind w:left="1320"/>
        <w:divId w:val="1154181471"/>
      </w:pPr>
      <w:r>
        <w:t>Engine/Combustion</w:t>
      </w:r>
    </w:p>
    <w:p w:rsidR="00C00A36" w:rsidRDefault="00C00A36" w:rsidP="005E45AF">
      <w:pPr>
        <w:pStyle w:val="indent"/>
        <w:numPr>
          <w:ilvl w:val="0"/>
          <w:numId w:val="103"/>
        </w:numPr>
        <w:tabs>
          <w:tab w:val="clear" w:pos="720"/>
          <w:tab w:val="left" w:pos="1320"/>
        </w:tabs>
        <w:ind w:left="1320"/>
        <w:divId w:val="1154181471"/>
      </w:pPr>
      <w:r>
        <w:t>Heat exchangers</w:t>
      </w:r>
    </w:p>
    <w:p w:rsidR="00C00A36" w:rsidRDefault="00C00A36" w:rsidP="00C00A36">
      <w:pPr>
        <w:pStyle w:val="indent"/>
        <w:divId w:val="1154181471"/>
      </w:pPr>
      <w:r>
        <w:t>A component can have one or more variables identified. These are called fitting variables, each of which have separate charts.  </w:t>
      </w:r>
    </w:p>
    <w:bookmarkEnd w:id="57"/>
    <w:bookmarkEnd w:id="58"/>
    <w:p w:rsidR="00C00A36" w:rsidRDefault="00C00A36" w:rsidP="005E45AF">
      <w:pPr>
        <w:numPr>
          <w:ilvl w:val="0"/>
          <w:numId w:val="104"/>
        </w:numPr>
        <w:tabs>
          <w:tab w:val="left" w:pos="720"/>
        </w:tabs>
        <w:divId w:val="1154181471"/>
      </w:pPr>
      <w:r>
        <w:t>Confirm the fit of every fitting variable with sufficient accuracy by selecting the checkbox (where applicable).</w:t>
      </w:r>
    </w:p>
    <w:p w:rsidR="00C00A36" w:rsidRDefault="00C00A36" w:rsidP="00C00A36">
      <w:pPr>
        <w:pStyle w:val="indent"/>
        <w:divId w:val="1154181471"/>
      </w:pPr>
      <w:r>
        <w:t>Confirming all fitting variables of a component enables</w:t>
      </w:r>
      <w:r w:rsidR="003D338C">
        <w:t xml:space="preserve"> the</w:t>
      </w:r>
      <w:r>
        <w:t xml:space="preserve"> </w:t>
      </w:r>
      <w:r>
        <w:rPr>
          <w:b/>
          <w:bCs/>
        </w:rPr>
        <w:t>Copy Parameters to Model</w:t>
      </w:r>
      <w:r w:rsidR="00DD3732" w:rsidRPr="00DD3732">
        <w:t xml:space="preserve"> </w:t>
      </w:r>
      <w:r w:rsidR="003D338C">
        <w:t>button.</w:t>
      </w:r>
    </w:p>
    <w:p w:rsidR="00C00A36" w:rsidRDefault="00C00A36" w:rsidP="00C00A36">
      <w:pPr>
        <w:jc w:val="center"/>
        <w:divId w:val="1154181471"/>
      </w:pPr>
      <w:r>
        <w:rPr>
          <w:noProof/>
        </w:rPr>
        <w:drawing>
          <wp:inline distT="0" distB="0" distL="0" distR="0">
            <wp:extent cx="1960879" cy="1304080"/>
            <wp:effectExtent l="19050" t="0" r="1271" b="0"/>
            <wp:docPr id="392" name="Picture 301" descr="C:\Work\HIP Projects\H_ACT HIP\Help Project - Sept 23 Version\H-ACT Design Suite R100.0\!SSL!\Printed_Documentation\!doc_tmp_folder_0\Fig34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1960879" cy="1304080"/>
                    </a:xfrm>
                    <a:prstGeom prst="rect">
                      <a:avLst/>
                    </a:prstGeom>
                  </pic:spPr>
                </pic:pic>
              </a:graphicData>
            </a:graphic>
          </wp:inline>
        </w:drawing>
      </w:r>
    </w:p>
    <w:p w:rsidR="00C00A36" w:rsidRDefault="00C00A36" w:rsidP="005E45AF">
      <w:pPr>
        <w:numPr>
          <w:ilvl w:val="0"/>
          <w:numId w:val="105"/>
        </w:numPr>
        <w:tabs>
          <w:tab w:val="left" w:pos="720"/>
        </w:tabs>
        <w:divId w:val="1154181471"/>
      </w:pPr>
      <w:r>
        <w:t xml:space="preserve">Write the parameters and constants to the model by clicking </w:t>
      </w:r>
      <w:r>
        <w:rPr>
          <w:b/>
          <w:bCs/>
        </w:rPr>
        <w:t>Copy Parameters to Model</w:t>
      </w:r>
      <w:r>
        <w:t>.</w:t>
      </w:r>
    </w:p>
    <w:p w:rsidR="00C00A36" w:rsidRDefault="00C00A36" w:rsidP="00C00A36">
      <w:pPr>
        <w:pStyle w:val="indent"/>
        <w:divId w:val="1154181471"/>
      </w:pPr>
      <w:r>
        <w:t>The component is no longer red in the component tree</w:t>
      </w:r>
      <w:r w:rsidR="003D338C">
        <w:t>,</w:t>
      </w:r>
      <w:r>
        <w:t xml:space="preserve"> indicating the identification </w:t>
      </w:r>
      <w:r w:rsidR="003D338C">
        <w:t>is</w:t>
      </w:r>
      <w:r>
        <w:t xml:space="preserve"> complete.</w:t>
      </w:r>
    </w:p>
    <w:p w:rsidR="00C00A36" w:rsidRDefault="00C00A36" w:rsidP="005E45AF">
      <w:pPr>
        <w:numPr>
          <w:ilvl w:val="0"/>
          <w:numId w:val="106"/>
        </w:numPr>
        <w:tabs>
          <w:tab w:val="left" w:pos="720"/>
        </w:tabs>
        <w:divId w:val="1154181471"/>
      </w:pPr>
      <w:r>
        <w:t>Repeat steps for all components.</w:t>
      </w:r>
    </w:p>
    <w:p w:rsidR="00C00A36" w:rsidRDefault="00C00A36" w:rsidP="00C00A36">
      <w:pPr>
        <w:divId w:val="1154181471"/>
      </w:pPr>
      <w:r>
        <w:lastRenderedPageBreak/>
        <w:t xml:space="preserve">Some components require no identification. Only the specification of certain parameters and constants is necessary. For these components, write the values directly to the model by clicking </w:t>
      </w:r>
      <w:r>
        <w:rPr>
          <w:b/>
          <w:bCs/>
        </w:rPr>
        <w:t>Copy Parameters to Model</w:t>
      </w:r>
      <w:r>
        <w:t>.</w:t>
      </w:r>
      <w:r>
        <w:rPr>
          <w:b/>
          <w:bCs/>
        </w:rPr>
        <w:t xml:space="preserve"> </w:t>
      </w:r>
    </w:p>
    <w:p w:rsidR="00C00A36" w:rsidRDefault="00C00A36" w:rsidP="00C00A36">
      <w:pPr>
        <w:pStyle w:val="Heading6"/>
        <w:divId w:val="1154181471"/>
        <w:rPr>
          <w:rFonts w:eastAsia="Times New Roman"/>
        </w:rPr>
      </w:pPr>
      <w:r>
        <w:rPr>
          <w:rFonts w:eastAsia="Times New Roman"/>
        </w:rPr>
        <w:t>Special case for turbocharger components:</w:t>
      </w:r>
    </w:p>
    <w:p w:rsidR="00C00A36" w:rsidRDefault="00C00A36" w:rsidP="00C00A36">
      <w:pPr>
        <w:divId w:val="1154181471"/>
      </w:pPr>
      <w:r>
        <w:t>The identification of the compressor and turbine components can only be carried out with turbo map data. Engine data can optionally be used to validate the fit. This option is only available if engine data has been assigned to the turbo components at the corresponding Data Management step.</w:t>
      </w:r>
    </w:p>
    <w:p w:rsidR="00C00A36" w:rsidRDefault="00C00A36" w:rsidP="00C00A36">
      <w:pPr>
        <w:divId w:val="1154181471"/>
      </w:pPr>
      <w:r>
        <w:t xml:space="preserve">For the case of the VGT turbine, the engine data specified as the identification data set in Data Management </w:t>
      </w:r>
      <w:r w:rsidR="002825DB">
        <w:t xml:space="preserve">is </w:t>
      </w:r>
      <w:r w:rsidR="00B46BE4">
        <w:t>mandatory</w:t>
      </w:r>
      <w:r>
        <w:t xml:space="preserve"> to identify the conversion of the position signal used in the turbo map data to the one applied on the engine.</w:t>
      </w:r>
    </w:p>
    <w:p w:rsidR="00C00A36" w:rsidRDefault="00C00A36" w:rsidP="00C00A36">
      <w:pPr>
        <w:pStyle w:val="Heading6"/>
        <w:divId w:val="1154181471"/>
        <w:rPr>
          <w:rFonts w:eastAsia="Times New Roman"/>
        </w:rPr>
      </w:pPr>
      <w:r>
        <w:rPr>
          <w:rFonts w:eastAsia="Times New Roman"/>
        </w:rPr>
        <w:t>Components with insufficient accuracy: </w:t>
      </w:r>
    </w:p>
    <w:p w:rsidR="00C00A36" w:rsidRDefault="00C00A36" w:rsidP="00C00A36">
      <w:pPr>
        <w:divId w:val="1154181471"/>
      </w:pPr>
      <w:r>
        <w:t>If a component exhibits insufficient identification accuracy:</w:t>
      </w:r>
    </w:p>
    <w:p w:rsidR="00C00A36" w:rsidRDefault="00C00A36" w:rsidP="005E45AF">
      <w:pPr>
        <w:numPr>
          <w:ilvl w:val="0"/>
          <w:numId w:val="107"/>
        </w:numPr>
        <w:tabs>
          <w:tab w:val="left" w:pos="720"/>
        </w:tabs>
        <w:divId w:val="1154181471"/>
      </w:pPr>
      <w:r>
        <w:t xml:space="preserve">Ensure that correct measurement signals are assigned in Data Management </w:t>
      </w:r>
    </w:p>
    <w:p w:rsidR="00C00A36" w:rsidRDefault="00C00A36" w:rsidP="005E45AF">
      <w:pPr>
        <w:numPr>
          <w:ilvl w:val="0"/>
          <w:numId w:val="107"/>
        </w:numPr>
        <w:tabs>
          <w:tab w:val="left" w:pos="720"/>
        </w:tabs>
        <w:divId w:val="1154181471"/>
      </w:pPr>
      <w:r>
        <w:t xml:space="preserve">Ensure that the data used for the identification covers a reasonable part of the expected operating range. Otherwise, generate additional data. </w:t>
      </w:r>
    </w:p>
    <w:p w:rsidR="00C00A36" w:rsidRDefault="00C00A36" w:rsidP="005E45AF">
      <w:pPr>
        <w:numPr>
          <w:ilvl w:val="0"/>
          <w:numId w:val="107"/>
        </w:numPr>
        <w:tabs>
          <w:tab w:val="left" w:pos="720"/>
        </w:tabs>
        <w:divId w:val="1154181471"/>
      </w:pPr>
      <w:r>
        <w:t xml:space="preserve">If the inaccuracy cannot be improved, it is still possible to proceed with the next step of the overall model identification since it will modify the component parameter values and will compensate for any inaccuracies on the component level. </w:t>
      </w:r>
    </w:p>
    <w:p w:rsidR="00C00A36" w:rsidRDefault="00C00A36" w:rsidP="00C00A36">
      <w:pPr>
        <w:pStyle w:val="indent"/>
        <w:divId w:val="1154181471"/>
      </w:pPr>
      <w:r>
        <w:t xml:space="preserve">However, this should only be done for less complex components and not for the compressor and turbine components. </w:t>
      </w:r>
    </w:p>
    <w:p w:rsidR="00C00A36" w:rsidRDefault="00C00A36" w:rsidP="00C00A36">
      <w:pPr>
        <w:pStyle w:val="Heading6"/>
        <w:divId w:val="1154181471"/>
        <w:rPr>
          <w:rFonts w:eastAsia="Times New Roman"/>
        </w:rPr>
      </w:pPr>
      <w:r>
        <w:rPr>
          <w:rFonts w:eastAsia="Times New Roman"/>
        </w:rPr>
        <w:t xml:space="preserve">Components with missing data: </w:t>
      </w:r>
    </w:p>
    <w:p w:rsidR="00C00A36" w:rsidRDefault="00C00A36" w:rsidP="00C00A36">
      <w:pPr>
        <w:divId w:val="1154181471"/>
      </w:pPr>
      <w:r>
        <w:t xml:space="preserve">If a component does not have all required data signals assigned, the component identification cannot be carried out. </w:t>
      </w:r>
    </w:p>
    <w:p w:rsidR="00C00A36" w:rsidRDefault="00C00A36" w:rsidP="00C00A36">
      <w:pPr>
        <w:divId w:val="1154181471"/>
      </w:pPr>
      <w:r>
        <w:t xml:space="preserve">In this case, it is still possible to proceed with the overall model identification, since it will modify the component parameter values. </w:t>
      </w:r>
    </w:p>
    <w:p w:rsidR="00C00A36" w:rsidRDefault="00C00A36" w:rsidP="00C00A36">
      <w:pPr>
        <w:divId w:val="1154181471"/>
      </w:pPr>
      <w:r>
        <w:t xml:space="preserve">However, whenever possible, ensure that all the required data is available. </w:t>
      </w:r>
    </w:p>
    <w:p w:rsidR="00C00A36" w:rsidRDefault="00C00A36" w:rsidP="00C00A36">
      <w:pPr>
        <w:divId w:val="1154181471"/>
      </w:pPr>
      <w:r>
        <w:t xml:space="preserve">It is mandatory that the map data is available for compressor and turbine components. </w:t>
      </w:r>
    </w:p>
    <w:p w:rsidR="00C00A36" w:rsidRDefault="00C00A36" w:rsidP="00C00A36">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393" name="Picture 30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C00A36" w:rsidRDefault="00C00A36" w:rsidP="00C00A36">
      <w:pPr>
        <w:pStyle w:val="Heading6"/>
        <w:divId w:val="1154181471"/>
        <w:rPr>
          <w:rFonts w:eastAsia="Times New Roman"/>
        </w:rPr>
      </w:pPr>
      <w:r>
        <w:rPr>
          <w:rFonts w:eastAsia="Times New Roman"/>
        </w:rPr>
        <w:t>Related Topic</w:t>
      </w:r>
    </w:p>
    <w:p w:rsidR="00C00A36" w:rsidRDefault="00127A1B" w:rsidP="00C00A36">
      <w:pPr>
        <w:pStyle w:val="relatedtopiclink"/>
        <w:divId w:val="1154181471"/>
      </w:pPr>
      <w:hyperlink w:anchor="overall_model_steady-state_ident_5258" w:history="1">
        <w:r w:rsidR="00C00A36">
          <w:rPr>
            <w:rStyle w:val="Hyperlink"/>
          </w:rPr>
          <w:t>Steady-State Identification</w:t>
        </w:r>
      </w:hyperlink>
    </w:p>
    <w:p w:rsidR="00C00A36" w:rsidRDefault="00C00A36" w:rsidP="00C00A36">
      <w:pPr>
        <w:jc w:val="right"/>
        <w:divId w:val="1154181471"/>
      </w:pPr>
      <w:bookmarkStart w:id="59" w:name="overall_model_steady-state_ident_5258"/>
      <w:bookmarkEnd w:id="59"/>
      <w:r>
        <w:t> </w:t>
      </w:r>
    </w:p>
    <w:p w:rsidR="00C00A36" w:rsidRDefault="00C00A36" w:rsidP="00C00A36">
      <w:pPr>
        <w:pStyle w:val="Heading2"/>
        <w:divId w:val="1154181471"/>
        <w:rPr>
          <w:rFonts w:eastAsia="Times New Roman"/>
        </w:rPr>
      </w:pPr>
      <w:bookmarkStart w:id="60" w:name="_Ref341356457"/>
      <w:bookmarkStart w:id="61" w:name="_Ref341356510"/>
      <w:bookmarkStart w:id="62" w:name="_Toc356575012"/>
      <w:r>
        <w:rPr>
          <w:rFonts w:eastAsia="Times New Roman"/>
        </w:rPr>
        <w:t>Steady-State Identification</w:t>
      </w:r>
      <w:bookmarkEnd w:id="60"/>
      <w:bookmarkEnd w:id="61"/>
      <w:bookmarkEnd w:id="62"/>
    </w:p>
    <w:p w:rsidR="00C00A36" w:rsidRDefault="00C00A36" w:rsidP="00C00A36">
      <w:pPr>
        <w:pStyle w:val="Heading6"/>
        <w:divId w:val="1154181471"/>
        <w:rPr>
          <w:rFonts w:eastAsia="Times New Roman"/>
        </w:rPr>
      </w:pPr>
      <w:r>
        <w:rPr>
          <w:rFonts w:eastAsia="Times New Roman"/>
        </w:rPr>
        <w:t>To perform overall model steady-state identification:</w:t>
      </w:r>
    </w:p>
    <w:p w:rsidR="00C00A36" w:rsidRDefault="00C00A36" w:rsidP="005E45AF">
      <w:pPr>
        <w:numPr>
          <w:ilvl w:val="0"/>
          <w:numId w:val="108"/>
        </w:numPr>
        <w:tabs>
          <w:tab w:val="left" w:pos="720"/>
        </w:tabs>
        <w:divId w:val="1154181471"/>
      </w:pPr>
      <w:r>
        <w:lastRenderedPageBreak/>
        <w:t>Select the parameters to be fit in the parameter tree view.</w:t>
      </w:r>
    </w:p>
    <w:p w:rsidR="00C00A36" w:rsidRDefault="00C00A36" w:rsidP="00C00A36">
      <w:pPr>
        <w:pStyle w:val="indent"/>
        <w:divId w:val="1154181471"/>
      </w:pPr>
      <w:r>
        <w:t>Unless there is a special case, all parameters should be selected.</w:t>
      </w:r>
    </w:p>
    <w:p w:rsidR="00C00A36" w:rsidRDefault="00C00A36" w:rsidP="00C00A36">
      <w:pPr>
        <w:jc w:val="center"/>
        <w:divId w:val="1154181471"/>
      </w:pPr>
      <w:r>
        <w:rPr>
          <w:noProof/>
        </w:rPr>
        <w:drawing>
          <wp:inline distT="0" distB="0" distL="0" distR="0">
            <wp:extent cx="2143760" cy="2000842"/>
            <wp:effectExtent l="19050" t="0" r="8890" b="0"/>
            <wp:docPr id="394" name="Picture 303" descr="C:\Work\HIP Projects\H_ACT HIP\Help Project - Sept 23 Version\H-ACT Design Suite R100.0\!SSL!\Printed_Documentation\!doc_tmp_folder_0\Fig35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2143760" cy="2000842"/>
                    </a:xfrm>
                    <a:prstGeom prst="rect">
                      <a:avLst/>
                    </a:prstGeom>
                  </pic:spPr>
                </pic:pic>
              </a:graphicData>
            </a:graphic>
          </wp:inline>
        </w:drawing>
      </w:r>
    </w:p>
    <w:p w:rsidR="00C00A36" w:rsidRDefault="00C00A36" w:rsidP="005E45AF">
      <w:pPr>
        <w:numPr>
          <w:ilvl w:val="0"/>
          <w:numId w:val="109"/>
        </w:numPr>
        <w:tabs>
          <w:tab w:val="left" w:pos="720"/>
        </w:tabs>
        <w:divId w:val="1154181471"/>
      </w:pPr>
      <w:r>
        <w:t>Select the data sets to be used for identification and validation.</w:t>
      </w:r>
    </w:p>
    <w:p w:rsidR="00C00A36" w:rsidRDefault="00C00A36" w:rsidP="00C00A36">
      <w:pPr>
        <w:jc w:val="center"/>
        <w:divId w:val="1154181471"/>
      </w:pPr>
      <w:r>
        <w:rPr>
          <w:noProof/>
        </w:rPr>
        <w:drawing>
          <wp:inline distT="0" distB="0" distL="0" distR="0">
            <wp:extent cx="3581400" cy="942975"/>
            <wp:effectExtent l="19050" t="0" r="0" b="0"/>
            <wp:docPr id="395" name="Picture 304" descr="C:\Work\HIP Projects\H_ACT HIP\Help Project - Sept 23 Version\H-ACT Design Suite R100.0\!SSL!\Printed_Documentation\!doc_tmp_folder_0\Fig36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3581400" cy="942975"/>
                    </a:xfrm>
                    <a:prstGeom prst="rect">
                      <a:avLst/>
                    </a:prstGeom>
                  </pic:spPr>
                </pic:pic>
              </a:graphicData>
            </a:graphic>
          </wp:inline>
        </w:drawing>
      </w:r>
    </w:p>
    <w:p w:rsidR="00C00A36" w:rsidRDefault="00C00A36" w:rsidP="00C00A36">
      <w:pPr>
        <w:pStyle w:val="indent"/>
        <w:divId w:val="1154181471"/>
      </w:pPr>
      <w:r>
        <w:t>If no data sets are selected for identification</w:t>
      </w:r>
      <w:r w:rsidR="003D338C">
        <w:t>,</w:t>
      </w:r>
      <w:r>
        <w:t xml:space="preserve"> the model cannot be identified and only simulation is possible using the current parameter values in the model. This state is indicated by the </w:t>
      </w:r>
      <w:r>
        <w:rPr>
          <w:b/>
          <w:bCs/>
        </w:rPr>
        <w:t>Simulate</w:t>
      </w:r>
      <w:r>
        <w:t xml:space="preserve"> button.</w:t>
      </w:r>
    </w:p>
    <w:p w:rsidR="00C00A36" w:rsidRDefault="00C00A36" w:rsidP="00C00A36">
      <w:pPr>
        <w:pStyle w:val="indent"/>
        <w:divId w:val="1154181471"/>
      </w:pPr>
      <w:r>
        <w:t xml:space="preserve">Once identification data is selected in the </w:t>
      </w:r>
      <w:r>
        <w:rPr>
          <w:b/>
          <w:bCs/>
        </w:rPr>
        <w:t>Identification</w:t>
      </w:r>
      <w:r>
        <w:t xml:space="preserve"> column, the model can be fit and the button changes its </w:t>
      </w:r>
      <w:r w:rsidR="003D338C">
        <w:t xml:space="preserve">label </w:t>
      </w:r>
      <w:r>
        <w:t xml:space="preserve">to </w:t>
      </w:r>
      <w:r>
        <w:rPr>
          <w:b/>
          <w:bCs/>
        </w:rPr>
        <w:t>Identify</w:t>
      </w:r>
      <w:r>
        <w:t>.</w:t>
      </w:r>
    </w:p>
    <w:p w:rsidR="00C00A36" w:rsidRDefault="00C00A36" w:rsidP="00C00A36">
      <w:pPr>
        <w:jc w:val="center"/>
        <w:divId w:val="1154181471"/>
      </w:pPr>
      <w:r>
        <w:rPr>
          <w:noProof/>
        </w:rPr>
        <w:drawing>
          <wp:inline distT="0" distB="0" distL="0" distR="0">
            <wp:extent cx="2026920" cy="685156"/>
            <wp:effectExtent l="19050" t="0" r="0" b="0"/>
            <wp:docPr id="396" name="Picture 305" descr="C:\Work\HIP Projects\H_ACT HIP\Help Project - Sept 23 Version\H-ACT Design Suite R100.0\!SSL!\Printed_Documentation\!doc_tmp_folder_0\Fig37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026920" cy="685156"/>
                    </a:xfrm>
                    <a:prstGeom prst="rect">
                      <a:avLst/>
                    </a:prstGeom>
                  </pic:spPr>
                </pic:pic>
              </a:graphicData>
            </a:graphic>
          </wp:inline>
        </w:drawing>
      </w:r>
    </w:p>
    <w:p w:rsidR="00C00A36" w:rsidRDefault="00C00A36" w:rsidP="00C00A36">
      <w:pPr>
        <w:pStyle w:val="indent"/>
        <w:divId w:val="1154181471"/>
      </w:pPr>
      <w:r>
        <w:t>Identification data sets can be optionally selected for plotting in the charts, displaying the fit accuracy.</w:t>
      </w:r>
    </w:p>
    <w:p w:rsidR="00C00A36" w:rsidRDefault="00C00A36" w:rsidP="00C00A36">
      <w:pPr>
        <w:pStyle w:val="indent"/>
        <w:divId w:val="1154181471"/>
      </w:pPr>
      <w:r>
        <w:t>The listed data sets that cannot be selected for identification represent the subset of data selected for validation in the corresponding Data Management step. These can only be selected for plotting.</w:t>
      </w:r>
    </w:p>
    <w:p w:rsidR="00C00A36" w:rsidRDefault="00C00A36" w:rsidP="00C00A36">
      <w:pPr>
        <w:pStyle w:val="indent"/>
        <w:divId w:val="1154181471"/>
      </w:pPr>
      <w:r>
        <w:rPr>
          <w:b/>
          <w:bCs/>
        </w:rPr>
        <w:t>NOTE:</w:t>
      </w:r>
      <w:r>
        <w:t xml:space="preserve"> In certain cases, data sets are not available for validation or identification of the model, despite being imported in the corresponding Data Management step. This can occur, for example, if the data sets have not been completely processed in any of the Data Management steps. More information on the cause of unavailable data can be obtained by clicking </w:t>
      </w:r>
      <w:r>
        <w:rPr>
          <w:b/>
          <w:bCs/>
        </w:rPr>
        <w:t>Details...</w:t>
      </w:r>
    </w:p>
    <w:p w:rsidR="00C00A36" w:rsidRDefault="00C00A36" w:rsidP="00C00A36">
      <w:pPr>
        <w:pStyle w:val="indent"/>
        <w:jc w:val="center"/>
        <w:divId w:val="1154181471"/>
      </w:pPr>
      <w:r>
        <w:rPr>
          <w:noProof/>
        </w:rPr>
        <w:drawing>
          <wp:inline distT="0" distB="0" distL="0" distR="0">
            <wp:extent cx="2037079" cy="380762"/>
            <wp:effectExtent l="19050" t="0" r="1271" b="0"/>
            <wp:docPr id="397" name="Picture 306" descr="C:\Work\HIP Projects\H_ACT HIP\Help Project - Sept 23 Version\H-ACT Design Suite R100.0\!SSL!\Printed_Documentation\!doc_tmp_folder_0\FigMissingData_ 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2037079" cy="380762"/>
                    </a:xfrm>
                    <a:prstGeom prst="rect">
                      <a:avLst/>
                    </a:prstGeom>
                  </pic:spPr>
                </pic:pic>
              </a:graphicData>
            </a:graphic>
          </wp:inline>
        </w:drawing>
      </w:r>
    </w:p>
    <w:p w:rsidR="00C00A36" w:rsidRDefault="00C00A36" w:rsidP="005E45AF">
      <w:pPr>
        <w:numPr>
          <w:ilvl w:val="0"/>
          <w:numId w:val="110"/>
        </w:numPr>
        <w:tabs>
          <w:tab w:val="left" w:pos="720"/>
        </w:tabs>
        <w:divId w:val="1154181471"/>
      </w:pPr>
      <w:r>
        <w:t xml:space="preserve">Select the model outputs to be fit to the data by selecting </w:t>
      </w:r>
      <w:r>
        <w:rPr>
          <w:b/>
          <w:bCs/>
        </w:rPr>
        <w:t>Used</w:t>
      </w:r>
      <w:r>
        <w:t>.</w:t>
      </w:r>
    </w:p>
    <w:p w:rsidR="00C00A36" w:rsidRDefault="00C00A36" w:rsidP="00C00A36">
      <w:pPr>
        <w:pStyle w:val="indent"/>
        <w:divId w:val="1154181471"/>
      </w:pPr>
      <w:r>
        <w:t>Model outputs with no data assigned cannot be selected for identification.</w:t>
      </w:r>
    </w:p>
    <w:p w:rsidR="00C00A36" w:rsidRDefault="00C00A36" w:rsidP="00C00A36">
      <w:pPr>
        <w:jc w:val="center"/>
        <w:divId w:val="1154181471"/>
      </w:pPr>
      <w:r>
        <w:rPr>
          <w:noProof/>
        </w:rPr>
        <w:lastRenderedPageBreak/>
        <w:drawing>
          <wp:inline distT="0" distB="0" distL="0" distR="0">
            <wp:extent cx="3723640" cy="1999909"/>
            <wp:effectExtent l="19050" t="0" r="0" b="0"/>
            <wp:docPr id="398" name="Picture 307" descr="C:\Work\HIP Projects\H_ACT HIP\Help Project - Sept 23 Version\H-ACT Design Suite R100.0\!SSL!\Printed_Documentation\!doc_tmp_folder_0\Fig38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3723640" cy="1999909"/>
                    </a:xfrm>
                    <a:prstGeom prst="rect">
                      <a:avLst/>
                    </a:prstGeom>
                  </pic:spPr>
                </pic:pic>
              </a:graphicData>
            </a:graphic>
          </wp:inline>
        </w:drawing>
      </w:r>
    </w:p>
    <w:p w:rsidR="00C00A36" w:rsidRDefault="00C00A36" w:rsidP="005E45AF">
      <w:pPr>
        <w:numPr>
          <w:ilvl w:val="0"/>
          <w:numId w:val="111"/>
        </w:numPr>
        <w:tabs>
          <w:tab w:val="left" w:pos="720"/>
        </w:tabs>
        <w:divId w:val="1154181471"/>
      </w:pPr>
      <w:r>
        <w:t>Set the weights for the model outputs to be fit. These weights are used in the optimization routine to put higher penalties on inaccuracies in important outputs.</w:t>
      </w:r>
    </w:p>
    <w:p w:rsidR="00C00A36" w:rsidRDefault="00C00A36" w:rsidP="00C00A36">
      <w:pPr>
        <w:pStyle w:val="indent"/>
        <w:divId w:val="1154181471"/>
      </w:pPr>
      <w:r>
        <w:t xml:space="preserve">High weights should be set on tracked variables, constraints and other outputs </w:t>
      </w:r>
      <w:r w:rsidR="003D338C">
        <w:t xml:space="preserve">that are </w:t>
      </w:r>
      <w:r>
        <w:t>used in the control strategy.</w:t>
      </w:r>
    </w:p>
    <w:p w:rsidR="00C00A36" w:rsidRDefault="00C00A36" w:rsidP="00C00A36">
      <w:pPr>
        <w:pStyle w:val="indent"/>
        <w:divId w:val="1154181471"/>
      </w:pPr>
      <w:r>
        <w:t>Medium weights can be used for signals that do not impact control. Low weights are to be applied for outputs that have data assigned that is known to be less accurate.</w:t>
      </w:r>
    </w:p>
    <w:p w:rsidR="00C00A36" w:rsidRDefault="00C00A36" w:rsidP="005E45AF">
      <w:pPr>
        <w:numPr>
          <w:ilvl w:val="0"/>
          <w:numId w:val="112"/>
        </w:numPr>
        <w:tabs>
          <w:tab w:val="left" w:pos="720"/>
        </w:tabs>
        <w:divId w:val="1154181471"/>
      </w:pPr>
      <w:r>
        <w:t xml:space="preserve">Click </w:t>
      </w:r>
      <w:r>
        <w:rPr>
          <w:b/>
          <w:bCs/>
        </w:rPr>
        <w:t>Identify</w:t>
      </w:r>
      <w:r>
        <w:t xml:space="preserve"> to execute the model optimization.</w:t>
      </w:r>
    </w:p>
    <w:p w:rsidR="00C00A36" w:rsidRDefault="00C00A36" w:rsidP="00C00A36">
      <w:pPr>
        <w:pStyle w:val="indent"/>
        <w:divId w:val="1154181471"/>
      </w:pPr>
      <w:r>
        <w:t>During the identification</w:t>
      </w:r>
      <w:r w:rsidR="00661084">
        <w:t>,</w:t>
      </w:r>
      <w:r>
        <w:t xml:space="preserve"> the model parameters are optimized in multiple iterations. The status of the optimization is indicated by a set of progress bars.</w:t>
      </w:r>
    </w:p>
    <w:p w:rsidR="00C00A36" w:rsidRDefault="00C00A36" w:rsidP="00C00A36">
      <w:pPr>
        <w:ind w:left="400"/>
        <w:jc w:val="center"/>
        <w:divId w:val="1154181471"/>
      </w:pPr>
      <w:r>
        <w:rPr>
          <w:noProof/>
        </w:rPr>
        <w:drawing>
          <wp:inline distT="0" distB="0" distL="0" distR="0">
            <wp:extent cx="1981200" cy="1152525"/>
            <wp:effectExtent l="19050" t="0" r="0" b="0"/>
            <wp:docPr id="399" name="Picture 308" descr="C:\Work\HIP Projects\H_ACT HIP\Help Project - Sept 23 Version\H-ACT Design Suite R100.0\!SSL!\Printed_Documentation\!doc_tmp_folder_0\FigAdded1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1981200" cy="1152525"/>
                    </a:xfrm>
                    <a:prstGeom prst="rect">
                      <a:avLst/>
                    </a:prstGeom>
                  </pic:spPr>
                </pic:pic>
              </a:graphicData>
            </a:graphic>
          </wp:inline>
        </w:drawing>
      </w:r>
    </w:p>
    <w:p w:rsidR="00C00A36" w:rsidRDefault="00C00A36" w:rsidP="00C00A36">
      <w:pPr>
        <w:pStyle w:val="indent"/>
        <w:divId w:val="1154181471"/>
      </w:pPr>
      <w:r>
        <w:t xml:space="preserve">The iteration number is shown in the top bar plot. The displayed value on the right represents the scaled cost function value. </w:t>
      </w:r>
    </w:p>
    <w:p w:rsidR="00C00A36" w:rsidRDefault="00C00A36" w:rsidP="00C00A36">
      <w:pPr>
        <w:pStyle w:val="indent"/>
        <w:divId w:val="1154181471"/>
      </w:pPr>
      <w:r>
        <w:t xml:space="preserve">The cost function values of completed iterations are indicated by the height of the bars in order to evaluate the convergence of the optimization. </w:t>
      </w:r>
    </w:p>
    <w:p w:rsidR="00C00A36" w:rsidRDefault="00C00A36" w:rsidP="00C00A36">
      <w:pPr>
        <w:pStyle w:val="indent"/>
        <w:divId w:val="1154181471"/>
      </w:pPr>
      <w:r>
        <w:t xml:space="preserve">Initial cost function values usually range </w:t>
      </w:r>
      <w:proofErr w:type="gramStart"/>
      <w:r>
        <w:t>between 200 to 50</w:t>
      </w:r>
      <w:proofErr w:type="gramEnd"/>
      <w:r>
        <w:t xml:space="preserve"> and converge to values around 10 at the end of the optimization for good fits. </w:t>
      </w:r>
    </w:p>
    <w:p w:rsidR="00C00A36" w:rsidRDefault="00C00A36" w:rsidP="00C00A36">
      <w:pPr>
        <w:pStyle w:val="indent"/>
        <w:divId w:val="1154181471"/>
      </w:pPr>
      <w:proofErr w:type="gramStart"/>
      <w:r>
        <w:t>Every iteration</w:t>
      </w:r>
      <w:proofErr w:type="gramEnd"/>
      <w:r>
        <w:t xml:space="preserve"> consists of </w:t>
      </w:r>
    </w:p>
    <w:p w:rsidR="00C00A36" w:rsidRDefault="00C00A36" w:rsidP="00C00A36">
      <w:pPr>
        <w:ind w:left="832"/>
        <w:divId w:val="1154181471"/>
      </w:pPr>
      <w:proofErr w:type="gramStart"/>
      <w:r>
        <w:t>a</w:t>
      </w:r>
      <w:proofErr w:type="gramEnd"/>
      <w:r>
        <w:t>.</w:t>
      </w:r>
      <w:r>
        <w:rPr>
          <w:sz w:val="12"/>
          <w:szCs w:val="12"/>
        </w:rPr>
        <w:t>      </w:t>
      </w:r>
      <w:r>
        <w:t xml:space="preserve">obtaining the simulation results </w:t>
      </w:r>
    </w:p>
    <w:p w:rsidR="00C00A36" w:rsidRDefault="00C00A36" w:rsidP="00C00A36">
      <w:pPr>
        <w:ind w:left="832"/>
        <w:divId w:val="1154181471"/>
      </w:pPr>
      <w:proofErr w:type="gramStart"/>
      <w:r>
        <w:t>b</w:t>
      </w:r>
      <w:proofErr w:type="gramEnd"/>
      <w:r>
        <w:t>.</w:t>
      </w:r>
      <w:r>
        <w:rPr>
          <w:sz w:val="12"/>
          <w:szCs w:val="12"/>
        </w:rPr>
        <w:t>      </w:t>
      </w:r>
      <w:r>
        <w:t xml:space="preserve">determining the sensitivity of the parameters to the results </w:t>
      </w:r>
    </w:p>
    <w:p w:rsidR="00C00A36" w:rsidRDefault="00C00A36" w:rsidP="00C00A36">
      <w:pPr>
        <w:pStyle w:val="indent"/>
        <w:divId w:val="1154181471"/>
      </w:pPr>
      <w:r>
        <w:t xml:space="preserve">This is indicated </w:t>
      </w:r>
      <w:r w:rsidR="00661084">
        <w:t xml:space="preserve">on </w:t>
      </w:r>
      <w:r>
        <w:t xml:space="preserve">the bottom progress bar </w:t>
      </w:r>
      <w:r w:rsidR="00661084">
        <w:t xml:space="preserve">as </w:t>
      </w:r>
      <w:proofErr w:type="gramStart"/>
      <w:r>
        <w:rPr>
          <w:b/>
          <w:bCs/>
        </w:rPr>
        <w:t>Simulating</w:t>
      </w:r>
      <w:proofErr w:type="gramEnd"/>
      <w:r>
        <w:rPr>
          <w:b/>
          <w:bCs/>
        </w:rPr>
        <w:t>…</w:t>
      </w:r>
      <w:r>
        <w:t xml:space="preserve"> and then </w:t>
      </w:r>
      <w:r>
        <w:rPr>
          <w:b/>
          <w:bCs/>
        </w:rPr>
        <w:t>Calculating gradients…</w:t>
      </w:r>
      <w:r>
        <w:t xml:space="preserve">. </w:t>
      </w:r>
    </w:p>
    <w:p w:rsidR="00C00A36" w:rsidRDefault="00C00A36" w:rsidP="00C00A36">
      <w:pPr>
        <w:pStyle w:val="indent"/>
        <w:divId w:val="1154181471"/>
      </w:pPr>
      <w:r>
        <w:t xml:space="preserve">Both steps are repeated for each data set selected for identification. The data set progress is indicated in the middle progress bar. </w:t>
      </w:r>
    </w:p>
    <w:p w:rsidR="00C00A36" w:rsidRDefault="00C00A36" w:rsidP="00C00A36">
      <w:pPr>
        <w:pStyle w:val="indent"/>
        <w:divId w:val="1154181471"/>
      </w:pPr>
      <w:r>
        <w:t xml:space="preserve">Based on the information obtained, the parameter values are modified </w:t>
      </w:r>
      <w:proofErr w:type="gramStart"/>
      <w:r>
        <w:t>in each iteration</w:t>
      </w:r>
      <w:proofErr w:type="gramEnd"/>
      <w:r>
        <w:t xml:space="preserve">. </w:t>
      </w:r>
    </w:p>
    <w:p w:rsidR="00C00A36" w:rsidRDefault="00C00A36" w:rsidP="00C00A36">
      <w:pPr>
        <w:pStyle w:val="indent"/>
        <w:divId w:val="1154181471"/>
      </w:pPr>
      <w:r>
        <w:t>The optimization terminates if the cost function value drops below a tolerance relative to the initial value</w:t>
      </w:r>
      <w:r w:rsidR="00661084">
        <w:t>,</w:t>
      </w:r>
      <w:r>
        <w:t xml:space="preserve"> or if the maximum number of iterations is reached. </w:t>
      </w:r>
    </w:p>
    <w:p w:rsidR="00C00A36" w:rsidRDefault="00C00A36" w:rsidP="00C00A36">
      <w:pPr>
        <w:pStyle w:val="indent"/>
        <w:divId w:val="1154181471"/>
      </w:pPr>
      <w:r>
        <w:lastRenderedPageBreak/>
        <w:t xml:space="preserve">In common cases, the number of iterations ranges between 10 and 20. The optimization can be terminated manually by clicking the red button on the top right. This can be helpful, for example, when the optimization does not show any significant improvement </w:t>
      </w:r>
      <w:r w:rsidR="00F30C62">
        <w:t xml:space="preserve">in </w:t>
      </w:r>
      <w:r>
        <w:t>the cost function value.</w:t>
      </w:r>
    </w:p>
    <w:p w:rsidR="00C00A36" w:rsidRDefault="00C00A36" w:rsidP="00C00A36">
      <w:pPr>
        <w:pStyle w:val="indent"/>
        <w:divId w:val="1154181471"/>
      </w:pPr>
      <w:r>
        <w:t xml:space="preserve">Once the optimization is completed, the resulting parameter values are used to determine the final simulation results. This is indicated by the status title </w:t>
      </w:r>
      <w:proofErr w:type="gramStart"/>
      <w:r>
        <w:rPr>
          <w:b/>
          <w:bCs/>
        </w:rPr>
        <w:t>Verifying</w:t>
      </w:r>
      <w:proofErr w:type="gramEnd"/>
      <w:r>
        <w:rPr>
          <w:b/>
          <w:bCs/>
        </w:rPr>
        <w:t>…</w:t>
      </w:r>
      <w:r>
        <w:t xml:space="preserve"> and is carried out for each data set selected for plotting.  </w:t>
      </w:r>
    </w:p>
    <w:p w:rsidR="00C00A36" w:rsidRDefault="00C00A36" w:rsidP="00C00A36">
      <w:pPr>
        <w:ind w:left="400"/>
        <w:jc w:val="center"/>
        <w:divId w:val="1154181471"/>
      </w:pPr>
      <w:r>
        <w:rPr>
          <w:noProof/>
        </w:rPr>
        <w:drawing>
          <wp:inline distT="0" distB="0" distL="0" distR="0">
            <wp:extent cx="1991360" cy="905164"/>
            <wp:effectExtent l="19050" t="0" r="8890" b="0"/>
            <wp:docPr id="400" name="Picture 309" descr="C:\Work\HIP Projects\H_ACT HIP\Help Project - Sept 23 Version\H-ACT Design Suite R100.0\!SSL!\Printed_Documentation\!doc_tmp_folder_0\FigAdded2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1991360" cy="905164"/>
                    </a:xfrm>
                    <a:prstGeom prst="rect">
                      <a:avLst/>
                    </a:prstGeom>
                  </pic:spPr>
                </pic:pic>
              </a:graphicData>
            </a:graphic>
          </wp:inline>
        </w:drawing>
      </w:r>
    </w:p>
    <w:p w:rsidR="00C00A36" w:rsidRDefault="00C00A36" w:rsidP="00C00A36">
      <w:pPr>
        <w:pStyle w:val="indent"/>
        <w:divId w:val="1154181471"/>
      </w:pPr>
      <w:r>
        <w:t xml:space="preserve">Identification concludes with a flashing screen and a display of the </w:t>
      </w:r>
      <w:r w:rsidR="00F30C62">
        <w:rPr>
          <w:b/>
          <w:bCs/>
        </w:rPr>
        <w:t>Fit</w:t>
      </w:r>
      <w:r w:rsidR="00F30C62">
        <w:t xml:space="preserve"> and </w:t>
      </w:r>
      <w:r w:rsidR="00F30C62">
        <w:rPr>
          <w:b/>
          <w:bCs/>
        </w:rPr>
        <w:t>Scatter</w:t>
      </w:r>
      <w:r w:rsidR="00F30C62">
        <w:t xml:space="preserve"> </w:t>
      </w:r>
      <w:r>
        <w:t>charts, showing the accuracy of the fit.</w:t>
      </w:r>
    </w:p>
    <w:p w:rsidR="00C00A36" w:rsidRDefault="00C00A36" w:rsidP="005E45AF">
      <w:pPr>
        <w:numPr>
          <w:ilvl w:val="0"/>
          <w:numId w:val="113"/>
        </w:numPr>
        <w:tabs>
          <w:tab w:val="left" w:pos="720"/>
        </w:tabs>
        <w:divId w:val="1154181471"/>
      </w:pPr>
      <w:r>
        <w:t>Evaluate</w:t>
      </w:r>
      <w:r w:rsidR="00F30C62">
        <w:t xml:space="preserve"> the</w:t>
      </w:r>
      <w:r>
        <w:t xml:space="preserve"> model accuracy by selecting every output in the list of outputs and observing the </w:t>
      </w:r>
      <w:r w:rsidR="00F30C62">
        <w:t xml:space="preserve">associated </w:t>
      </w:r>
      <w:r>
        <w:t>charts.</w:t>
      </w:r>
    </w:p>
    <w:p w:rsidR="00C00A36" w:rsidRDefault="00C00A36" w:rsidP="00C00A36">
      <w:pPr>
        <w:pStyle w:val="indent"/>
        <w:divId w:val="1154181471"/>
      </w:pPr>
      <w:r>
        <w:rPr>
          <w:b/>
          <w:bCs/>
        </w:rPr>
        <w:t>Fit</w:t>
      </w:r>
      <w:r>
        <w:t xml:space="preserve"> shows all steady-state data points selected for plotting and corresponding simulation results of the currently selected output. The association of data points to data sets is indicated by colored rectangles that correspond to the colors in the data set list.</w:t>
      </w:r>
    </w:p>
    <w:p w:rsidR="00C00A36" w:rsidRDefault="00C00A36" w:rsidP="00C00A36">
      <w:pPr>
        <w:pStyle w:val="indent"/>
        <w:divId w:val="1154181471"/>
      </w:pPr>
      <w:r>
        <w:t>The chart below that of the output signals displays the model inputs where the color of the data points matches those of the data sets.</w:t>
      </w:r>
    </w:p>
    <w:p w:rsidR="00C00A36" w:rsidRDefault="00C00A36" w:rsidP="00C00A36">
      <w:pPr>
        <w:pStyle w:val="indent"/>
        <w:divId w:val="1154181471"/>
      </w:pPr>
      <w:r>
        <w:rPr>
          <w:b/>
          <w:bCs/>
        </w:rPr>
        <w:t>Scatter</w:t>
      </w:r>
      <w:r>
        <w:t xml:space="preserve"> compares measurement data to simulation results. The data of the currently selected output signal is plotted on the x-axis and the simulation on the y-axis. The diagonal represents a perfect fit.</w:t>
      </w:r>
    </w:p>
    <w:p w:rsidR="00C00A36" w:rsidRDefault="00C00A36" w:rsidP="00C00A36">
      <w:pPr>
        <w:pStyle w:val="indent"/>
        <w:divId w:val="1154181471"/>
      </w:pPr>
      <w:r>
        <w:t xml:space="preserve">The value shown in this chart is the Coefficient of Determination (COD) which is a statistical measure determining how </w:t>
      </w:r>
      <w:r w:rsidR="00F30C62">
        <w:t xml:space="preserve">well </w:t>
      </w:r>
      <w:r>
        <w:t>the model matches the data (where 100% is a perfect fit)</w:t>
      </w:r>
      <w:proofErr w:type="gramStart"/>
      <w:r>
        <w:t>.</w:t>
      </w:r>
      <w:proofErr w:type="gramEnd"/>
      <w:r>
        <w:t xml:space="preserve"> COD values are also shown in the list of output signals. Values larger than 85% can be considered sufficient for signals used in the control strategy.</w:t>
      </w:r>
    </w:p>
    <w:p w:rsidR="00C00A36" w:rsidRDefault="00C00A36" w:rsidP="005E45AF">
      <w:pPr>
        <w:numPr>
          <w:ilvl w:val="0"/>
          <w:numId w:val="114"/>
        </w:numPr>
        <w:tabs>
          <w:tab w:val="left" w:pos="720"/>
        </w:tabs>
        <w:divId w:val="1154181471"/>
      </w:pPr>
      <w:r>
        <w:t xml:space="preserve">Click </w:t>
      </w:r>
      <w:r>
        <w:rPr>
          <w:b/>
          <w:bCs/>
        </w:rPr>
        <w:t>Copy Parameters to Model</w:t>
      </w:r>
      <w:r>
        <w:t xml:space="preserve"> to write the result of the identification to the model in the case the model accuracy is acceptable or the latest optimization has improved the fit. </w:t>
      </w:r>
    </w:p>
    <w:p w:rsidR="00C00A36" w:rsidRDefault="00C00A36" w:rsidP="00C00A36">
      <w:pPr>
        <w:pStyle w:val="indent"/>
        <w:divId w:val="1154181471"/>
      </w:pPr>
      <w:r>
        <w:t xml:space="preserve">If the identification results are not acceptable, click </w:t>
      </w:r>
      <w:r>
        <w:rPr>
          <w:b/>
          <w:bCs/>
        </w:rPr>
        <w:t>Discard Last Identification</w:t>
      </w:r>
      <w:r>
        <w:t>. Any new identification starts with the parameters contained in the model.</w:t>
      </w:r>
    </w:p>
    <w:p w:rsidR="00C00A36" w:rsidRDefault="00C00A36" w:rsidP="00C00A36">
      <w:pPr>
        <w:pStyle w:val="indent"/>
        <w:jc w:val="center"/>
        <w:divId w:val="1154181471"/>
      </w:pPr>
      <w:r>
        <w:rPr>
          <w:noProof/>
        </w:rPr>
        <w:drawing>
          <wp:inline distT="0" distB="0" distL="0" distR="0">
            <wp:extent cx="1960879" cy="533054"/>
            <wp:effectExtent l="19050" t="0" r="1271" b="0"/>
            <wp:docPr id="401" name="Picture 310" descr="C:\Work\HIP Projects\H_ACT HIP\Help Project - Sept 23 Version\H-ACT Design Suite R100.0\!SSL!\Printed_Documentation\!doc_tmp_folder_0\FigAdded3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1960879" cy="533054"/>
                    </a:xfrm>
                    <a:prstGeom prst="rect">
                      <a:avLst/>
                    </a:prstGeom>
                  </pic:spPr>
                </pic:pic>
              </a:graphicData>
            </a:graphic>
          </wp:inline>
        </w:drawing>
      </w:r>
    </w:p>
    <w:p w:rsidR="00C00A36" w:rsidRDefault="00C00A36" w:rsidP="00C00A36">
      <w:pPr>
        <w:pStyle w:val="indent"/>
        <w:divId w:val="1154181471"/>
      </w:pPr>
      <w:r>
        <w:t>At the same time the selected data sets, outputs, and corresponding output weights are reset to either default settings or to the settings used when the parameters were last written to the model.</w:t>
      </w:r>
    </w:p>
    <w:p w:rsidR="00C00A36" w:rsidRDefault="00C00A36" w:rsidP="005E45AF">
      <w:pPr>
        <w:numPr>
          <w:ilvl w:val="0"/>
          <w:numId w:val="115"/>
        </w:numPr>
        <w:tabs>
          <w:tab w:val="left" w:pos="720"/>
        </w:tabs>
        <w:divId w:val="1154181471"/>
      </w:pPr>
      <w:r>
        <w:t>If the accuracy is not sufficient, repeat steps 5 to 7, modifying the weights on the output signals, and possibly also the selection of the data sets and the parameters used for identification.</w:t>
      </w:r>
    </w:p>
    <w:p w:rsidR="00C00A36" w:rsidRDefault="00C00A36" w:rsidP="00C00A36">
      <w:pPr>
        <w:tabs>
          <w:tab w:val="left" w:pos="720"/>
        </w:tabs>
        <w:ind w:left="720"/>
        <w:divId w:val="1154181471"/>
      </w:pPr>
      <w:r>
        <w:t>The repetition is recommended if this message occurs: </w:t>
      </w:r>
    </w:p>
    <w:p w:rsidR="00C00A36" w:rsidRDefault="00C00A36" w:rsidP="00C00A36">
      <w:pPr>
        <w:tabs>
          <w:tab w:val="left" w:pos="720"/>
        </w:tabs>
        <w:ind w:left="720"/>
        <w:jc w:val="center"/>
        <w:divId w:val="1154181471"/>
      </w:pPr>
      <w:r>
        <w:rPr>
          <w:noProof/>
        </w:rPr>
        <w:lastRenderedPageBreak/>
        <w:drawing>
          <wp:inline distT="0" distB="0" distL="0" distR="0">
            <wp:extent cx="4267200" cy="1943100"/>
            <wp:effectExtent l="19050" t="0" r="0" b="0"/>
            <wp:docPr id="402" name="Picture 311" descr="C:\Work\HIP Projects\H_ACT HIP\Help Project - Sept 23 Version\H-ACT Design Suite R100.0\!SSL!\Printed_Documentation\!doc_tmp_folder_0\FigAdded5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4267200" cy="1943100"/>
                    </a:xfrm>
                    <a:prstGeom prst="rect">
                      <a:avLst/>
                    </a:prstGeom>
                  </pic:spPr>
                </pic:pic>
              </a:graphicData>
            </a:graphic>
          </wp:inline>
        </w:drawing>
      </w:r>
    </w:p>
    <w:p w:rsidR="00C00A36" w:rsidRDefault="00C00A36" w:rsidP="00C00A36">
      <w:pPr>
        <w:tabs>
          <w:tab w:val="left" w:pos="720"/>
        </w:tabs>
        <w:ind w:left="720"/>
        <w:divId w:val="1154181471"/>
      </w:pPr>
      <w:r>
        <w:t>The message appears when the identification modifies the parameter values up to the bounds set to ensure that the changes in parameter values are not too large for a single identification step.  </w:t>
      </w:r>
    </w:p>
    <w:p w:rsidR="00C00A36" w:rsidRDefault="00C00A36" w:rsidP="00C00A36">
      <w:pPr>
        <w:pStyle w:val="lineparagraph"/>
        <w:divId w:val="1154181471"/>
        <w:rPr>
          <w:color w:val="0000FF"/>
          <w:sz w:val="20"/>
          <w:szCs w:val="20"/>
        </w:rPr>
      </w:pPr>
      <w:bookmarkStart w:id="63" w:name="OLE_LINK3"/>
      <w:r>
        <w:rPr>
          <w:noProof/>
          <w:color w:val="0000FF"/>
          <w:sz w:val="20"/>
          <w:szCs w:val="20"/>
        </w:rPr>
        <w:drawing>
          <wp:inline distT="0" distB="0" distL="0" distR="0">
            <wp:extent cx="4759959" cy="119999"/>
            <wp:effectExtent l="19050" t="0" r="0" b="0"/>
            <wp:docPr id="403" name="Picture 31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C00A36" w:rsidRDefault="00C00A36" w:rsidP="00C00A36">
      <w:pPr>
        <w:pStyle w:val="Heading6"/>
        <w:divId w:val="1154181471"/>
        <w:rPr>
          <w:rFonts w:eastAsia="Times New Roman"/>
        </w:rPr>
      </w:pPr>
      <w:r>
        <w:rPr>
          <w:rFonts w:eastAsia="Times New Roman"/>
        </w:rPr>
        <w:t>Related Topic</w:t>
      </w:r>
    </w:p>
    <w:p w:rsidR="00C00A36" w:rsidRDefault="00127A1B" w:rsidP="00C00A36">
      <w:pPr>
        <w:pStyle w:val="relatedtopiclink"/>
        <w:divId w:val="1154181471"/>
      </w:pPr>
      <w:hyperlink w:anchor="overall_model_transient_state_id_8940" w:history="1">
        <w:r w:rsidR="00C00A36">
          <w:rPr>
            <w:rStyle w:val="Hyperlink"/>
          </w:rPr>
          <w:t>Transient Identification</w:t>
        </w:r>
      </w:hyperlink>
    </w:p>
    <w:p w:rsidR="00C00A36" w:rsidRDefault="00C00A36" w:rsidP="00C00A36">
      <w:pPr>
        <w:jc w:val="right"/>
        <w:divId w:val="1154181471"/>
      </w:pPr>
      <w:bookmarkStart w:id="64" w:name="overall_model_transient_state_id_8940"/>
      <w:bookmarkEnd w:id="64"/>
      <w:r>
        <w:t> </w:t>
      </w:r>
    </w:p>
    <w:p w:rsidR="00C00A36" w:rsidRDefault="00C00A36" w:rsidP="00C00A36">
      <w:pPr>
        <w:pStyle w:val="Heading2"/>
        <w:divId w:val="1154181471"/>
        <w:rPr>
          <w:rFonts w:eastAsia="Times New Roman"/>
        </w:rPr>
      </w:pPr>
      <w:bookmarkStart w:id="65" w:name="_Ref341356446"/>
      <w:bookmarkStart w:id="66" w:name="_Ref341356503"/>
      <w:bookmarkStart w:id="67" w:name="_Toc356575013"/>
      <w:r>
        <w:rPr>
          <w:rFonts w:eastAsia="Times New Roman"/>
        </w:rPr>
        <w:t>Transient Identification</w:t>
      </w:r>
      <w:bookmarkEnd w:id="65"/>
      <w:bookmarkEnd w:id="66"/>
      <w:bookmarkEnd w:id="67"/>
    </w:p>
    <w:p w:rsidR="00C00A36" w:rsidRDefault="00C00A36" w:rsidP="00C00A36">
      <w:pPr>
        <w:pStyle w:val="Heading6"/>
        <w:divId w:val="1154181471"/>
        <w:rPr>
          <w:rFonts w:eastAsia="Times New Roman"/>
        </w:rPr>
      </w:pPr>
      <w:r>
        <w:rPr>
          <w:rFonts w:eastAsia="Times New Roman"/>
        </w:rPr>
        <w:t>To carry out overall model transient identification:</w:t>
      </w:r>
    </w:p>
    <w:p w:rsidR="00C00A36" w:rsidRDefault="00C00A36" w:rsidP="005E45AF">
      <w:pPr>
        <w:numPr>
          <w:ilvl w:val="0"/>
          <w:numId w:val="116"/>
        </w:numPr>
        <w:tabs>
          <w:tab w:val="left" w:pos="720"/>
        </w:tabs>
        <w:divId w:val="1154181471"/>
      </w:pPr>
      <w:r>
        <w:t>Select the dynamic parameters to be fit in the parameter tree view.</w:t>
      </w:r>
    </w:p>
    <w:p w:rsidR="00C00A36" w:rsidRDefault="00C00A36" w:rsidP="00C00A36">
      <w:pPr>
        <w:pStyle w:val="indent"/>
        <w:divId w:val="1154181471"/>
      </w:pPr>
      <w:r>
        <w:t>Unless there is a special case, select all parameters.</w:t>
      </w:r>
    </w:p>
    <w:p w:rsidR="00C00A36" w:rsidRDefault="00C00A36" w:rsidP="00C00A36">
      <w:pPr>
        <w:jc w:val="center"/>
        <w:divId w:val="1154181471"/>
      </w:pPr>
      <w:r>
        <w:rPr>
          <w:noProof/>
        </w:rPr>
        <w:drawing>
          <wp:inline distT="0" distB="0" distL="0" distR="0">
            <wp:extent cx="2123439" cy="2199616"/>
            <wp:effectExtent l="19050" t="0" r="0" b="0"/>
            <wp:docPr id="404" name="Picture 313" descr="C:\Work\HIP Projects\H_ACT HIP\Help Project - Sept 23 Version\H-ACT Design Suite R100.0\!SSL!\Printed_Documentation\!doc_tmp_folder_0\Fig39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2123439" cy="2199616"/>
                    </a:xfrm>
                    <a:prstGeom prst="rect">
                      <a:avLst/>
                    </a:prstGeom>
                  </pic:spPr>
                </pic:pic>
              </a:graphicData>
            </a:graphic>
          </wp:inline>
        </w:drawing>
      </w:r>
    </w:p>
    <w:p w:rsidR="00C00A36" w:rsidRDefault="00C00A36" w:rsidP="005E45AF">
      <w:pPr>
        <w:numPr>
          <w:ilvl w:val="0"/>
          <w:numId w:val="117"/>
        </w:numPr>
        <w:tabs>
          <w:tab w:val="left" w:pos="720"/>
        </w:tabs>
        <w:divId w:val="1154181471"/>
      </w:pPr>
      <w:r>
        <w:t>Select the data sets to be used for the identification and validation.</w:t>
      </w:r>
    </w:p>
    <w:p w:rsidR="00C00A36" w:rsidRDefault="00C00A36" w:rsidP="00C00A36">
      <w:pPr>
        <w:jc w:val="center"/>
        <w:divId w:val="1154181471"/>
      </w:pPr>
      <w:r>
        <w:rPr>
          <w:noProof/>
        </w:rPr>
        <w:lastRenderedPageBreak/>
        <w:drawing>
          <wp:inline distT="0" distB="0" distL="0" distR="0">
            <wp:extent cx="3037839" cy="1266560"/>
            <wp:effectExtent l="19050" t="0" r="0" b="0"/>
            <wp:docPr id="405" name="Picture 314" descr="C:\Work\HIP Projects\H_ACT HIP\Help Project - Sept 23 Version\H-ACT Design Suite R100.0\!SSL!\Printed_Documentation\!doc_tmp_folder_0\Fig40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3037839" cy="1266560"/>
                    </a:xfrm>
                    <a:prstGeom prst="rect">
                      <a:avLst/>
                    </a:prstGeom>
                  </pic:spPr>
                </pic:pic>
              </a:graphicData>
            </a:graphic>
          </wp:inline>
        </w:drawing>
      </w:r>
    </w:p>
    <w:p w:rsidR="00C00A36" w:rsidRDefault="00C00A36" w:rsidP="00C00A36">
      <w:pPr>
        <w:pStyle w:val="indent"/>
        <w:divId w:val="1154181471"/>
      </w:pPr>
      <w:r>
        <w:t xml:space="preserve">If no data sets are selected for identification, the model cannot be identified and only simulation is possible using the current parameter values in the model. This status is indicated by the </w:t>
      </w:r>
      <w:r>
        <w:rPr>
          <w:b/>
          <w:bCs/>
        </w:rPr>
        <w:t>Simulate</w:t>
      </w:r>
      <w:r>
        <w:t xml:space="preserve"> button.</w:t>
      </w:r>
    </w:p>
    <w:p w:rsidR="00C00A36" w:rsidRDefault="00C00A36" w:rsidP="00C00A36">
      <w:pPr>
        <w:pStyle w:val="indent"/>
        <w:divId w:val="1154181471"/>
      </w:pPr>
      <w:r>
        <w:t xml:space="preserve">Once identification data is selected, the model can be fit and the button changes its </w:t>
      </w:r>
      <w:r w:rsidR="00F30C62">
        <w:t xml:space="preserve">label </w:t>
      </w:r>
      <w:r>
        <w:t xml:space="preserve">to </w:t>
      </w:r>
      <w:r>
        <w:rPr>
          <w:b/>
          <w:bCs/>
        </w:rPr>
        <w:t>Identify</w:t>
      </w:r>
      <w:r>
        <w:t>.</w:t>
      </w:r>
    </w:p>
    <w:p w:rsidR="00C00A36" w:rsidRDefault="00C00A36" w:rsidP="00C00A36">
      <w:pPr>
        <w:jc w:val="center"/>
        <w:divId w:val="1154181471"/>
      </w:pPr>
      <w:r>
        <w:rPr>
          <w:noProof/>
        </w:rPr>
        <w:drawing>
          <wp:inline distT="0" distB="0" distL="0" distR="0">
            <wp:extent cx="1950720" cy="694647"/>
            <wp:effectExtent l="19050" t="0" r="0" b="0"/>
            <wp:docPr id="406" name="Picture 315" descr="C:\Work\HIP Projects\H_ACT HIP\Help Project - Sept 23 Version\H-ACT Design Suite R100.0\!SSL!\Printed_Documentation\!doc_tmp_folder_0\Fig41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1950720" cy="694647"/>
                    </a:xfrm>
                    <a:prstGeom prst="rect">
                      <a:avLst/>
                    </a:prstGeom>
                  </pic:spPr>
                </pic:pic>
              </a:graphicData>
            </a:graphic>
          </wp:inline>
        </w:drawing>
      </w:r>
    </w:p>
    <w:bookmarkEnd w:id="63"/>
    <w:p w:rsidR="00C00A36" w:rsidRDefault="00C00A36" w:rsidP="00C00A36">
      <w:pPr>
        <w:pStyle w:val="indent"/>
        <w:divId w:val="1154181471"/>
      </w:pPr>
      <w:r>
        <w:t xml:space="preserve">Identification data sets can be optionally selected for plotting in the charts </w:t>
      </w:r>
      <w:r w:rsidR="00F30C62">
        <w:t xml:space="preserve">to display </w:t>
      </w:r>
      <w:r>
        <w:t>the fit accuracy.</w:t>
      </w:r>
    </w:p>
    <w:p w:rsidR="00C00A36" w:rsidRDefault="00C00A36" w:rsidP="00C00A36">
      <w:pPr>
        <w:pStyle w:val="indent"/>
        <w:divId w:val="1154181471"/>
      </w:pPr>
      <w:r>
        <w:t xml:space="preserve">The data sets that cannot be selected for identification represent the subset of data selected for validation in the corresponding Data Management step. These </w:t>
      </w:r>
      <w:r w:rsidR="00F30C62">
        <w:t xml:space="preserve">data sets </w:t>
      </w:r>
      <w:r>
        <w:t>can only be selected for plotting.</w:t>
      </w:r>
    </w:p>
    <w:p w:rsidR="00C00A36" w:rsidRDefault="00C00A36" w:rsidP="005E45AF">
      <w:pPr>
        <w:numPr>
          <w:ilvl w:val="0"/>
          <w:numId w:val="118"/>
        </w:numPr>
        <w:tabs>
          <w:tab w:val="left" w:pos="720"/>
        </w:tabs>
        <w:divId w:val="1154181471"/>
      </w:pPr>
      <w:r>
        <w:t xml:space="preserve">Select the model outputs to be fit to the transient data by selecting </w:t>
      </w:r>
      <w:r>
        <w:rPr>
          <w:b/>
          <w:bCs/>
        </w:rPr>
        <w:t>Used</w:t>
      </w:r>
      <w:r>
        <w:t>.</w:t>
      </w:r>
    </w:p>
    <w:p w:rsidR="00C00A36" w:rsidRDefault="00C00A36" w:rsidP="00C00A36">
      <w:pPr>
        <w:pStyle w:val="indent"/>
        <w:divId w:val="1154181471"/>
      </w:pPr>
      <w:r>
        <w:t>Model outputs that have no data assigned cannot be selected for identification.</w:t>
      </w:r>
    </w:p>
    <w:p w:rsidR="00C00A36" w:rsidRDefault="00C00A36" w:rsidP="00C00A36">
      <w:pPr>
        <w:jc w:val="center"/>
        <w:divId w:val="1154181471"/>
      </w:pPr>
      <w:r>
        <w:rPr>
          <w:noProof/>
        </w:rPr>
        <w:drawing>
          <wp:inline distT="0" distB="0" distL="0" distR="0">
            <wp:extent cx="3200400" cy="2057400"/>
            <wp:effectExtent l="19050" t="0" r="0" b="0"/>
            <wp:docPr id="407" name="Picture 316" descr="C:\Work\HIP Projects\H_ACT HIP\Help Project - Sept 23 Version\H-ACT Design Suite R100.0\!SSL!\Printed_Documentation\!doc_tmp_folder_0\Fig42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3200400" cy="2057400"/>
                    </a:xfrm>
                    <a:prstGeom prst="rect">
                      <a:avLst/>
                    </a:prstGeom>
                  </pic:spPr>
                </pic:pic>
              </a:graphicData>
            </a:graphic>
          </wp:inline>
        </w:drawing>
      </w:r>
    </w:p>
    <w:p w:rsidR="00C00A36" w:rsidRDefault="00C00A36" w:rsidP="005E45AF">
      <w:pPr>
        <w:numPr>
          <w:ilvl w:val="0"/>
          <w:numId w:val="119"/>
        </w:numPr>
        <w:tabs>
          <w:tab w:val="left" w:pos="720"/>
        </w:tabs>
        <w:divId w:val="1154181471"/>
      </w:pPr>
      <w:r>
        <w:t>Set the weights for the model outputs to be fit. These weights will be used in the optimization routine to put higher penalties on inaccuracies in important outputs.</w:t>
      </w:r>
    </w:p>
    <w:p w:rsidR="00C00A36" w:rsidRDefault="00C00A36" w:rsidP="00C00A36">
      <w:pPr>
        <w:pStyle w:val="indent"/>
        <w:divId w:val="1154181471"/>
      </w:pPr>
      <w:r>
        <w:t>Set high weights on tracked variables, constraints and other outputs used in the control strategy.</w:t>
      </w:r>
    </w:p>
    <w:p w:rsidR="00C00A36" w:rsidRDefault="00C00A36" w:rsidP="00C00A36">
      <w:pPr>
        <w:pStyle w:val="indent"/>
        <w:divId w:val="1154181471"/>
      </w:pPr>
      <w:r>
        <w:t xml:space="preserve">An optional feature </w:t>
      </w:r>
      <w:r>
        <w:rPr>
          <w:noProof/>
        </w:rPr>
        <w:drawing>
          <wp:inline distT="0" distB="0" distL="0" distR="0">
            <wp:extent cx="248920" cy="248920"/>
            <wp:effectExtent l="19050" t="0" r="0" b="0"/>
            <wp:docPr id="408" name="Picture 317" descr="C:\Work\HIP Projects\H_ACT HIP\Help Project - Sept 23 Version\H-ACT Design Suite R100.0\!SSL!\Printed_Documentation\!doc_tmp_folder_0\FigTransIDStep4LastSentence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248920" cy="248920"/>
                    </a:xfrm>
                    <a:prstGeom prst="rect">
                      <a:avLst/>
                    </a:prstGeom>
                  </pic:spPr>
                </pic:pic>
              </a:graphicData>
            </a:graphic>
          </wp:inline>
        </w:drawing>
      </w:r>
      <w:r>
        <w:t xml:space="preserve"> is </w:t>
      </w:r>
      <w:proofErr w:type="gramStart"/>
      <w:r>
        <w:t>available  to</w:t>
      </w:r>
      <w:proofErr w:type="gramEnd"/>
      <w:r>
        <w:t xml:space="preserve"> copy the outputs selected for the steady-state identification and corresponding weights to also be used for the transient identification.</w:t>
      </w:r>
    </w:p>
    <w:p w:rsidR="00C00A36" w:rsidRDefault="00C00A36" w:rsidP="005E45AF">
      <w:pPr>
        <w:numPr>
          <w:ilvl w:val="0"/>
          <w:numId w:val="120"/>
        </w:numPr>
        <w:tabs>
          <w:tab w:val="left" w:pos="720"/>
        </w:tabs>
        <w:divId w:val="1154181471"/>
      </w:pPr>
      <w:r>
        <w:t xml:space="preserve">Click </w:t>
      </w:r>
      <w:r>
        <w:rPr>
          <w:b/>
          <w:bCs/>
        </w:rPr>
        <w:t>Identify</w:t>
      </w:r>
      <w:r>
        <w:t xml:space="preserve"> to execute the model optimization.</w:t>
      </w:r>
    </w:p>
    <w:p w:rsidR="00C00A36" w:rsidRDefault="00C00A36" w:rsidP="00C00A36">
      <w:pPr>
        <w:pStyle w:val="indent"/>
        <w:divId w:val="1154181471"/>
      </w:pPr>
      <w:r>
        <w:lastRenderedPageBreak/>
        <w:t>During the identification</w:t>
      </w:r>
      <w:r w:rsidR="00006E0E">
        <w:t>,</w:t>
      </w:r>
      <w:r>
        <w:t xml:space="preserve"> the model parameters are optimized in multiple iterations. The status of the optimization is indicated by a set of progress bars.</w:t>
      </w:r>
    </w:p>
    <w:p w:rsidR="00C00A36" w:rsidRDefault="00C00A36" w:rsidP="00C00A36">
      <w:pPr>
        <w:ind w:left="400"/>
        <w:jc w:val="center"/>
        <w:divId w:val="1154181471"/>
      </w:pPr>
      <w:r>
        <w:rPr>
          <w:noProof/>
        </w:rPr>
        <w:drawing>
          <wp:inline distT="0" distB="0" distL="0" distR="0">
            <wp:extent cx="1981200" cy="1152525"/>
            <wp:effectExtent l="19050" t="0" r="0" b="0"/>
            <wp:docPr id="409" name="Picture 318" descr="C:\Work\HIP Projects\H_ACT HIP\Help Project - Sept 23 Version\H-ACT Design Suite R100.0\!SSL!\Printed_Documentation\!doc_tmp_folder_0\FigAdded1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1981200" cy="1152525"/>
                    </a:xfrm>
                    <a:prstGeom prst="rect">
                      <a:avLst/>
                    </a:prstGeom>
                  </pic:spPr>
                </pic:pic>
              </a:graphicData>
            </a:graphic>
          </wp:inline>
        </w:drawing>
      </w:r>
    </w:p>
    <w:p w:rsidR="00C00A36" w:rsidRDefault="00C00A36" w:rsidP="00C00A36">
      <w:pPr>
        <w:pStyle w:val="indent"/>
        <w:divId w:val="1154181471"/>
      </w:pPr>
      <w:r>
        <w:t xml:space="preserve">The iteration number is shown in the top bar plot. The displayed value on the right represents the scaled cost function value. </w:t>
      </w:r>
    </w:p>
    <w:p w:rsidR="00C00A36" w:rsidRDefault="00C00A36" w:rsidP="00C00A36">
      <w:pPr>
        <w:pStyle w:val="indent"/>
        <w:divId w:val="1154181471"/>
      </w:pPr>
      <w:r>
        <w:t xml:space="preserve">The cost function values of completed iterations are indicated by the height of the bars in order to evaluate the convergence of the optimization. </w:t>
      </w:r>
    </w:p>
    <w:p w:rsidR="00C00A36" w:rsidRDefault="00C00A36" w:rsidP="00C00A36">
      <w:pPr>
        <w:pStyle w:val="indent"/>
        <w:divId w:val="1154181471"/>
      </w:pPr>
      <w:r>
        <w:t xml:space="preserve">Initial cost function values usually range </w:t>
      </w:r>
      <w:proofErr w:type="gramStart"/>
      <w:r>
        <w:t>between 200 to 50</w:t>
      </w:r>
      <w:proofErr w:type="gramEnd"/>
      <w:r>
        <w:t xml:space="preserve"> and converge to values around 10 at the end of the optimization for good fits. </w:t>
      </w:r>
    </w:p>
    <w:p w:rsidR="00C00A36" w:rsidRDefault="00C00A36" w:rsidP="00C00A36">
      <w:pPr>
        <w:pStyle w:val="indent"/>
        <w:divId w:val="1154181471"/>
      </w:pPr>
      <w:proofErr w:type="gramStart"/>
      <w:r>
        <w:t>Every iteration</w:t>
      </w:r>
      <w:proofErr w:type="gramEnd"/>
      <w:r>
        <w:t xml:space="preserve"> consists of </w:t>
      </w:r>
    </w:p>
    <w:p w:rsidR="00C00A36" w:rsidRDefault="00C00A36" w:rsidP="00C00A36">
      <w:pPr>
        <w:divId w:val="1154181471"/>
      </w:pPr>
      <w:proofErr w:type="gramStart"/>
      <w:r>
        <w:t>a</w:t>
      </w:r>
      <w:proofErr w:type="gramEnd"/>
      <w:r>
        <w:t>.</w:t>
      </w:r>
      <w:r>
        <w:rPr>
          <w:sz w:val="12"/>
          <w:szCs w:val="12"/>
        </w:rPr>
        <w:t>      </w:t>
      </w:r>
      <w:r>
        <w:t xml:space="preserve">obtaining the simulation results </w:t>
      </w:r>
    </w:p>
    <w:p w:rsidR="00C00A36" w:rsidRDefault="00C00A36" w:rsidP="00C00A36">
      <w:pPr>
        <w:divId w:val="1154181471"/>
      </w:pPr>
      <w:proofErr w:type="gramStart"/>
      <w:r>
        <w:t>b</w:t>
      </w:r>
      <w:proofErr w:type="gramEnd"/>
      <w:r>
        <w:t>.</w:t>
      </w:r>
      <w:r>
        <w:rPr>
          <w:sz w:val="12"/>
          <w:szCs w:val="12"/>
        </w:rPr>
        <w:t>      </w:t>
      </w:r>
      <w:r>
        <w:t xml:space="preserve">determining the sensitivity of the parameters on the results </w:t>
      </w:r>
    </w:p>
    <w:p w:rsidR="00C00A36" w:rsidRDefault="00C00A36" w:rsidP="00C00A36">
      <w:pPr>
        <w:pStyle w:val="indent"/>
        <w:divId w:val="1154181471"/>
      </w:pPr>
      <w:r>
        <w:t xml:space="preserve">This is indicated </w:t>
      </w:r>
      <w:r w:rsidR="00006E0E">
        <w:t xml:space="preserve">on </w:t>
      </w:r>
      <w:r>
        <w:t xml:space="preserve">the bottom progress bar </w:t>
      </w:r>
      <w:r w:rsidR="00006E0E">
        <w:t>a</w:t>
      </w:r>
      <w:r w:rsidR="004D04A7">
        <w:t>s</w:t>
      </w:r>
      <w:r>
        <w:t xml:space="preserve"> </w:t>
      </w:r>
      <w:proofErr w:type="gramStart"/>
      <w:r>
        <w:rPr>
          <w:b/>
          <w:bCs/>
        </w:rPr>
        <w:t>Simulating</w:t>
      </w:r>
      <w:proofErr w:type="gramEnd"/>
      <w:r>
        <w:rPr>
          <w:b/>
          <w:bCs/>
        </w:rPr>
        <w:t>…</w:t>
      </w:r>
      <w:r>
        <w:t xml:space="preserve"> and then </w:t>
      </w:r>
      <w:r>
        <w:rPr>
          <w:b/>
          <w:bCs/>
        </w:rPr>
        <w:t>Calculating gradients…</w:t>
      </w:r>
      <w:r>
        <w:t xml:space="preserve">. </w:t>
      </w:r>
    </w:p>
    <w:p w:rsidR="00C00A36" w:rsidRDefault="00C00A36" w:rsidP="00C00A36">
      <w:pPr>
        <w:pStyle w:val="indent"/>
        <w:divId w:val="1154181471"/>
      </w:pPr>
      <w:r>
        <w:t xml:space="preserve">Both steps are repeated for each data set selected for identification. The data set status is indicated in the middle progress bar. </w:t>
      </w:r>
    </w:p>
    <w:p w:rsidR="00C00A36" w:rsidRDefault="00C00A36" w:rsidP="00C00A36">
      <w:pPr>
        <w:pStyle w:val="indent"/>
        <w:divId w:val="1154181471"/>
      </w:pPr>
      <w:r>
        <w:t xml:space="preserve">Based on the information obtained, the parameter values are modified </w:t>
      </w:r>
      <w:proofErr w:type="gramStart"/>
      <w:r>
        <w:t>in each iteration</w:t>
      </w:r>
      <w:proofErr w:type="gramEnd"/>
      <w:r>
        <w:t xml:space="preserve">. </w:t>
      </w:r>
    </w:p>
    <w:p w:rsidR="00C00A36" w:rsidRDefault="00C00A36" w:rsidP="00C00A36">
      <w:pPr>
        <w:pStyle w:val="indent"/>
        <w:divId w:val="1154181471"/>
      </w:pPr>
      <w:r>
        <w:t xml:space="preserve">The optimization terminates if the cost function value drops below a tolerance relative to the initial value or if the maximum number of iterations is reached. </w:t>
      </w:r>
    </w:p>
    <w:p w:rsidR="00C00A36" w:rsidRDefault="00C00A36" w:rsidP="00C00A36">
      <w:pPr>
        <w:pStyle w:val="indent"/>
        <w:divId w:val="1154181471"/>
      </w:pPr>
      <w:r>
        <w:t>In common cases, the number of iterations ranges between 10 and 20.</w:t>
      </w:r>
    </w:p>
    <w:p w:rsidR="00C00A36" w:rsidRDefault="00C00A36" w:rsidP="00C00A36">
      <w:pPr>
        <w:pStyle w:val="indent"/>
        <w:divId w:val="1154181471"/>
      </w:pPr>
      <w:r>
        <w:t xml:space="preserve">The optimization can be terminated manually by clicking the red button on the top right. Manual termination can be helpful when the optimization does not show any significant improvement </w:t>
      </w:r>
      <w:r w:rsidR="00006E0E">
        <w:t xml:space="preserve">in </w:t>
      </w:r>
      <w:r>
        <w:t>the cost function value.</w:t>
      </w:r>
    </w:p>
    <w:p w:rsidR="00C00A36" w:rsidRDefault="00C00A36" w:rsidP="00C00A36">
      <w:pPr>
        <w:pStyle w:val="indent"/>
        <w:divId w:val="1154181471"/>
      </w:pPr>
      <w:r>
        <w:t xml:space="preserve">Once the optimization is completed, the resulting parameter values are used to determine the final simulation results. This is indicated by the status </w:t>
      </w:r>
      <w:proofErr w:type="gramStart"/>
      <w:r>
        <w:rPr>
          <w:b/>
          <w:bCs/>
        </w:rPr>
        <w:t>Verifying</w:t>
      </w:r>
      <w:proofErr w:type="gramEnd"/>
      <w:r>
        <w:rPr>
          <w:b/>
          <w:bCs/>
        </w:rPr>
        <w:t>…</w:t>
      </w:r>
      <w:r>
        <w:t xml:space="preserve"> and is carried out for each data set selected for plotting.  </w:t>
      </w:r>
    </w:p>
    <w:p w:rsidR="00C00A36" w:rsidRDefault="00C00A36" w:rsidP="00C00A36">
      <w:pPr>
        <w:ind w:left="400"/>
        <w:jc w:val="center"/>
        <w:divId w:val="1154181471"/>
      </w:pPr>
      <w:r>
        <w:rPr>
          <w:noProof/>
        </w:rPr>
        <w:drawing>
          <wp:inline distT="0" distB="0" distL="0" distR="0">
            <wp:extent cx="1991360" cy="905164"/>
            <wp:effectExtent l="19050" t="0" r="8890" b="0"/>
            <wp:docPr id="410" name="Picture 319" descr="C:\Work\HIP Projects\H_ACT HIP\Help Project - Sept 23 Version\H-ACT Design Suite R100.0\!SSL!\Printed_Documentation\!doc_tmp_folder_0\FigAdded2_U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1991360" cy="905164"/>
                    </a:xfrm>
                    <a:prstGeom prst="rect">
                      <a:avLst/>
                    </a:prstGeom>
                  </pic:spPr>
                </pic:pic>
              </a:graphicData>
            </a:graphic>
          </wp:inline>
        </w:drawing>
      </w:r>
    </w:p>
    <w:p w:rsidR="00C00A36" w:rsidRDefault="00C00A36" w:rsidP="00C00A36">
      <w:pPr>
        <w:pStyle w:val="indent"/>
        <w:divId w:val="1154181471"/>
      </w:pPr>
      <w:r>
        <w:t xml:space="preserve">Identification concludes with a flashing screen. </w:t>
      </w:r>
    </w:p>
    <w:p w:rsidR="00C00A36" w:rsidRDefault="00C00A36" w:rsidP="00C00A36">
      <w:pPr>
        <w:pStyle w:val="indent"/>
        <w:divId w:val="1154181471"/>
      </w:pPr>
      <w:r>
        <w:t>The identification charts are displayed</w:t>
      </w:r>
      <w:r w:rsidR="00006E0E">
        <w:t>,</w:t>
      </w:r>
      <w:r>
        <w:t xml:space="preserve"> comparing the step responses of the model to the data. </w:t>
      </w:r>
    </w:p>
    <w:p w:rsidR="00C00A36" w:rsidRDefault="00C00A36" w:rsidP="005E45AF">
      <w:pPr>
        <w:numPr>
          <w:ilvl w:val="0"/>
          <w:numId w:val="121"/>
        </w:numPr>
        <w:tabs>
          <w:tab w:val="left" w:pos="720"/>
        </w:tabs>
        <w:divId w:val="1154181471"/>
      </w:pPr>
      <w:r>
        <w:t>Evaluate the model dynamics by selecting every output in the list of outputs and observing the charts.</w:t>
      </w:r>
    </w:p>
    <w:p w:rsidR="00C00A36" w:rsidRDefault="00C00A36" w:rsidP="00C00A36">
      <w:pPr>
        <w:pStyle w:val="indent"/>
        <w:divId w:val="1154181471"/>
      </w:pPr>
      <w:r>
        <w:lastRenderedPageBreak/>
        <w:t>The topmost chart shows all step data selected for plotting (solid line) and corresponding simulation results (dashed line) of the currently selected output. The association of step signals to data sets is given by the line color that corresponds to the colors in the data set list.</w:t>
      </w:r>
    </w:p>
    <w:p w:rsidR="00C00A36" w:rsidRDefault="00C00A36" w:rsidP="00C00A36">
      <w:pPr>
        <w:pStyle w:val="indent"/>
        <w:divId w:val="1154181471"/>
      </w:pPr>
      <w:r>
        <w:t>The chart below that of the output signals displays the model inputs where the line color again matches those of the data sets.</w:t>
      </w:r>
    </w:p>
    <w:p w:rsidR="00C00A36" w:rsidRDefault="00C00A36" w:rsidP="005E45AF">
      <w:pPr>
        <w:numPr>
          <w:ilvl w:val="0"/>
          <w:numId w:val="122"/>
        </w:numPr>
        <w:tabs>
          <w:tab w:val="left" w:pos="720"/>
        </w:tabs>
        <w:divId w:val="1154181471"/>
      </w:pPr>
      <w:r>
        <w:t xml:space="preserve">Click </w:t>
      </w:r>
      <w:r>
        <w:rPr>
          <w:b/>
          <w:bCs/>
        </w:rPr>
        <w:t>Copy Parameters to Model</w:t>
      </w:r>
      <w:r>
        <w:t xml:space="preserve"> to write the result of the transient identification to the model in the case the model dynamics are acceptable or the latest optimization has improved the fit.</w:t>
      </w:r>
    </w:p>
    <w:p w:rsidR="00C00A36" w:rsidRDefault="00C00A36" w:rsidP="00C00A36">
      <w:pPr>
        <w:pStyle w:val="indent"/>
        <w:divId w:val="1154181471"/>
      </w:pPr>
      <w:r>
        <w:t xml:space="preserve">If the identification results are not acceptable, click </w:t>
      </w:r>
      <w:r>
        <w:rPr>
          <w:b/>
          <w:bCs/>
        </w:rPr>
        <w:t>Discard Last Identification</w:t>
      </w:r>
      <w:r>
        <w:t xml:space="preserve">. In this case, any new identification starts with the parameters contained in the model. </w:t>
      </w:r>
    </w:p>
    <w:p w:rsidR="00C00A36" w:rsidRDefault="00C00A36" w:rsidP="00C00A36">
      <w:pPr>
        <w:pStyle w:val="indent"/>
        <w:divId w:val="1154181471"/>
      </w:pPr>
      <w:r>
        <w:t>At the same time the selected data sets, outputs and corresponding output weights are reset to either default settings or settings used when last writing parameters to model.</w:t>
      </w:r>
    </w:p>
    <w:p w:rsidR="00C00A36" w:rsidRDefault="00C00A36" w:rsidP="00C00A36">
      <w:pPr>
        <w:ind w:left="400"/>
        <w:jc w:val="center"/>
        <w:divId w:val="1154181471"/>
      </w:pPr>
      <w:r>
        <w:rPr>
          <w:noProof/>
        </w:rPr>
        <w:drawing>
          <wp:inline distT="0" distB="0" distL="0" distR="0">
            <wp:extent cx="1960879" cy="533054"/>
            <wp:effectExtent l="19050" t="0" r="1271" b="0"/>
            <wp:docPr id="411" name="Picture 320" descr="C:\Work\HIP Projects\H_ACT HIP\Help Project - Sept 23 Version\H-ACT Design Suite R100.0\!SSL!\Printed_Documentation\!doc_tmp_folder_0\FigAdded3_U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1960879" cy="533054"/>
                    </a:xfrm>
                    <a:prstGeom prst="rect">
                      <a:avLst/>
                    </a:prstGeom>
                  </pic:spPr>
                </pic:pic>
              </a:graphicData>
            </a:graphic>
          </wp:inline>
        </w:drawing>
      </w:r>
    </w:p>
    <w:p w:rsidR="00C00A36" w:rsidRDefault="00C00A36" w:rsidP="005E45AF">
      <w:pPr>
        <w:numPr>
          <w:ilvl w:val="0"/>
          <w:numId w:val="123"/>
        </w:numPr>
        <w:tabs>
          <w:tab w:val="left" w:pos="720"/>
        </w:tabs>
        <w:divId w:val="1154181471"/>
      </w:pPr>
      <w:r>
        <w:t>If the accuracy is not sufficient, repeat steps 5 to 7, modifying the weights on the output signals, and possibly the selection of the data sets and parameters used for identification.</w:t>
      </w:r>
    </w:p>
    <w:p w:rsidR="00C41E82" w:rsidRDefault="001874AC" w:rsidP="00C41E82">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6" name="Picture 31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C41E82" w:rsidRDefault="00C41E82" w:rsidP="00C41E82">
      <w:pPr>
        <w:pStyle w:val="Heading6"/>
        <w:divId w:val="1154181471"/>
        <w:rPr>
          <w:rFonts w:eastAsia="Times New Roman"/>
        </w:rPr>
      </w:pPr>
      <w:r>
        <w:rPr>
          <w:rFonts w:eastAsia="Times New Roman"/>
        </w:rPr>
        <w:t>Related Topic</w:t>
      </w:r>
    </w:p>
    <w:p w:rsidR="00937C80" w:rsidRDefault="00127A1B" w:rsidP="00937C80">
      <w:pPr>
        <w:pStyle w:val="relatedtopiclink"/>
        <w:divId w:val="1154181471"/>
        <w:rPr>
          <w:rFonts w:eastAsia="Times New Roman"/>
        </w:rPr>
      </w:pPr>
      <w:fldSimple w:instr=" REF _Ref352222842 \h  \* MERGEFORMAT ">
        <w:r w:rsidR="000352E0">
          <w:rPr>
            <w:rFonts w:eastAsia="Times New Roman"/>
          </w:rPr>
          <w:t>Steady-State Simulation</w:t>
        </w:r>
      </w:fldSimple>
    </w:p>
    <w:p w:rsidR="00C41E82" w:rsidRDefault="00C41E82" w:rsidP="00C41E82">
      <w:pPr>
        <w:pStyle w:val="relatedtopiclink"/>
        <w:divId w:val="1154181471"/>
      </w:pPr>
    </w:p>
    <w:p w:rsidR="00C41E82" w:rsidRDefault="00C41E82" w:rsidP="00C41E82">
      <w:pPr>
        <w:jc w:val="right"/>
        <w:divId w:val="1154181471"/>
      </w:pPr>
      <w:r>
        <w:t> </w:t>
      </w:r>
    </w:p>
    <w:p w:rsidR="00C41E82" w:rsidRDefault="00C41E82" w:rsidP="00FE66F6">
      <w:pPr>
        <w:pStyle w:val="Heading1"/>
        <w:divId w:val="1154181471"/>
        <w:rPr>
          <w:rFonts w:eastAsia="Times New Roman"/>
        </w:rPr>
      </w:pPr>
      <w:bookmarkStart w:id="68" w:name="_Ref352222842"/>
      <w:bookmarkStart w:id="69" w:name="_Toc356575014"/>
      <w:r>
        <w:rPr>
          <w:rFonts w:eastAsia="Times New Roman"/>
        </w:rPr>
        <w:t>Steady-State Simulation</w:t>
      </w:r>
      <w:bookmarkEnd w:id="68"/>
      <w:bookmarkEnd w:id="69"/>
    </w:p>
    <w:p w:rsidR="00B94B87" w:rsidRPr="00402B17" w:rsidRDefault="00BD2526" w:rsidP="0022040E">
      <w:pPr>
        <w:divId w:val="1154181471"/>
      </w:pPr>
      <w:r w:rsidRPr="00402B17">
        <w:t>The</w:t>
      </w:r>
      <w:r w:rsidR="009462DE" w:rsidRPr="00402B17">
        <w:t xml:space="preserve"> </w:t>
      </w:r>
      <w:bookmarkStart w:id="70" w:name="OLE_LINK71"/>
      <w:bookmarkStart w:id="71" w:name="OLE_LINK72"/>
      <w:bookmarkStart w:id="72" w:name="OLE_LINK32"/>
      <w:bookmarkStart w:id="73" w:name="OLE_LINK68"/>
      <w:r w:rsidR="00EE2990" w:rsidRPr="00402B17">
        <w:rPr>
          <w:b/>
        </w:rPr>
        <w:t>Steady-State Simulation</w:t>
      </w:r>
      <w:bookmarkEnd w:id="70"/>
      <w:bookmarkEnd w:id="71"/>
      <w:r w:rsidR="003118B2" w:rsidRPr="00402B17">
        <w:t xml:space="preserve"> can be </w:t>
      </w:r>
      <w:bookmarkEnd w:id="72"/>
      <w:bookmarkEnd w:id="73"/>
      <w:r w:rsidRPr="00402B17">
        <w:t>used</w:t>
      </w:r>
      <w:r w:rsidR="003118B2" w:rsidRPr="00402B17">
        <w:t xml:space="preserve"> </w:t>
      </w:r>
      <w:r w:rsidR="00CE5A0B" w:rsidRPr="00402B17">
        <w:t xml:space="preserve">to </w:t>
      </w:r>
      <w:r w:rsidR="00C278F2" w:rsidRPr="00402B17">
        <w:t>determine the appropriate</w:t>
      </w:r>
      <w:r w:rsidR="00286853" w:rsidRPr="00402B17">
        <w:t xml:space="preserve"> combination of manipulated and controlled variables</w:t>
      </w:r>
      <w:r w:rsidRPr="00402B17">
        <w:t xml:space="preserve"> prior to configuring a controller</w:t>
      </w:r>
      <w:r w:rsidR="00286853" w:rsidRPr="00402B17">
        <w:t xml:space="preserve">. The </w:t>
      </w:r>
      <w:r w:rsidR="00B94B87" w:rsidRPr="00402B17">
        <w:rPr>
          <w:b/>
        </w:rPr>
        <w:t>Steady-State Simulation</w:t>
      </w:r>
      <w:r w:rsidR="00B94B87" w:rsidRPr="00402B17">
        <w:t xml:space="preserve"> </w:t>
      </w:r>
      <w:r w:rsidRPr="00402B17">
        <w:t xml:space="preserve">can be useful </w:t>
      </w:r>
      <w:r w:rsidR="00B94B87" w:rsidRPr="00402B17">
        <w:t>to:</w:t>
      </w:r>
    </w:p>
    <w:p w:rsidR="00402B17" w:rsidRPr="00402B17" w:rsidRDefault="00402B17" w:rsidP="00402B17">
      <w:pPr>
        <w:pStyle w:val="ListParagraph"/>
        <w:numPr>
          <w:ilvl w:val="0"/>
          <w:numId w:val="168"/>
        </w:numPr>
        <w:divId w:val="1154181471"/>
      </w:pPr>
      <w:proofErr w:type="gramStart"/>
      <w:r w:rsidRPr="00402B17">
        <w:t>e</w:t>
      </w:r>
      <w:r w:rsidR="00EE2990" w:rsidRPr="00402B17">
        <w:t>xplore</w:t>
      </w:r>
      <w:proofErr w:type="gramEnd"/>
      <w:r w:rsidR="00EE2990" w:rsidRPr="00402B17">
        <w:t xml:space="preserve"> achievable combinations of setpoints for a</w:t>
      </w:r>
      <w:r w:rsidR="00BD2526" w:rsidRPr="00402B17">
        <w:t xml:space="preserve"> </w:t>
      </w:r>
      <w:r w:rsidR="00EE2990" w:rsidRPr="00402B17">
        <w:t xml:space="preserve">combination of intended controlled variables. This can give </w:t>
      </w:r>
      <w:r w:rsidRPr="00402B17">
        <w:t xml:space="preserve">a </w:t>
      </w:r>
      <w:r w:rsidR="00EE2990" w:rsidRPr="00402B17">
        <w:t xml:space="preserve">good indication </w:t>
      </w:r>
      <w:r w:rsidRPr="00402B17">
        <w:t>of</w:t>
      </w:r>
      <w:r w:rsidR="00EE2990" w:rsidRPr="00402B17">
        <w:t xml:space="preserve"> the tradeoffs between various controller configurations. </w:t>
      </w:r>
    </w:p>
    <w:p w:rsidR="00402B17" w:rsidRPr="00402B17" w:rsidRDefault="00402B17" w:rsidP="00402B17">
      <w:pPr>
        <w:pStyle w:val="ListParagraph"/>
        <w:numPr>
          <w:ilvl w:val="0"/>
          <w:numId w:val="168"/>
        </w:numPr>
        <w:divId w:val="1154181471"/>
      </w:pPr>
      <w:proofErr w:type="gramStart"/>
      <w:r w:rsidRPr="00402B17">
        <w:t>v</w:t>
      </w:r>
      <w:r w:rsidR="00EE2990" w:rsidRPr="00402B17">
        <w:t>isualize</w:t>
      </w:r>
      <w:proofErr w:type="gramEnd"/>
      <w:r w:rsidR="00EE2990" w:rsidRPr="00402B17">
        <w:t xml:space="preserve"> the degree of static nonlinearity. This can be helpful to evaluate which control strategies are more linear than others. </w:t>
      </w:r>
    </w:p>
    <w:p w:rsidR="00402B17" w:rsidRPr="00402B17" w:rsidRDefault="00402B17" w:rsidP="00402B17">
      <w:pPr>
        <w:pStyle w:val="ListParagraph"/>
        <w:numPr>
          <w:ilvl w:val="0"/>
          <w:numId w:val="168"/>
        </w:numPr>
        <w:divId w:val="1154181471"/>
      </w:pPr>
      <w:proofErr w:type="gramStart"/>
      <w:r w:rsidRPr="00402B17">
        <w:t>d</w:t>
      </w:r>
      <w:r w:rsidR="00EE2990" w:rsidRPr="00402B17">
        <w:t>etermine</w:t>
      </w:r>
      <w:proofErr w:type="gramEnd"/>
      <w:r w:rsidR="00EE2990" w:rsidRPr="00402B17">
        <w:t xml:space="preserve"> possible </w:t>
      </w:r>
      <w:r w:rsidR="000545F3" w:rsidRPr="00402B17">
        <w:t>dependenc</w:t>
      </w:r>
      <w:r w:rsidR="000545F3">
        <w:t>ies</w:t>
      </w:r>
      <w:r w:rsidR="000545F3" w:rsidRPr="00402B17">
        <w:t xml:space="preserve"> </w:t>
      </w:r>
      <w:r w:rsidR="00EE2990" w:rsidRPr="00402B17">
        <w:t xml:space="preserve">between controlled variables. </w:t>
      </w:r>
      <w:bookmarkStart w:id="74" w:name="OLE_LINK73"/>
      <w:bookmarkStart w:id="75" w:name="OLE_LINK76"/>
      <w:r w:rsidR="00EE2990" w:rsidRPr="00402B17">
        <w:t xml:space="preserve">This can be </w:t>
      </w:r>
      <w:bookmarkEnd w:id="74"/>
      <w:bookmarkEnd w:id="75"/>
      <w:r w:rsidR="00EE2990" w:rsidRPr="00402B17">
        <w:t>useful to avoid ill-conditioned control problem</w:t>
      </w:r>
      <w:r w:rsidR="00BD2526" w:rsidRPr="00402B17">
        <w:t>s</w:t>
      </w:r>
      <w:r w:rsidR="00EE2990" w:rsidRPr="00402B17">
        <w:t xml:space="preserve">. </w:t>
      </w:r>
    </w:p>
    <w:p w:rsidR="00937C80" w:rsidRDefault="0022040E" w:rsidP="0022040E">
      <w:pPr>
        <w:divId w:val="1154181471"/>
      </w:pPr>
      <w:r>
        <w:t xml:space="preserve">A </w:t>
      </w:r>
      <w:bookmarkStart w:id="76" w:name="OLE_LINK14"/>
      <w:bookmarkStart w:id="77" w:name="OLE_LINK15"/>
      <w:r>
        <w:t xml:space="preserve">steady-state simulation </w:t>
      </w:r>
      <w:bookmarkEnd w:id="76"/>
      <w:bookmarkEnd w:id="77"/>
      <w:r>
        <w:t xml:space="preserve">is defined by a set of model inputs </w:t>
      </w:r>
      <w:r w:rsidR="00BA6482">
        <w:t>selected</w:t>
      </w:r>
      <w:r>
        <w:t xml:space="preserve"> as </w:t>
      </w:r>
      <w:bookmarkStart w:id="78" w:name="OLE_LINK7"/>
      <w:bookmarkStart w:id="79" w:name="OLE_LINK8"/>
      <w:bookmarkStart w:id="80" w:name="OLE_LINK20"/>
      <w:r w:rsidR="004611C1" w:rsidRPr="004611C1">
        <w:rPr>
          <w:b/>
        </w:rPr>
        <w:t>Variable Model Inputs</w:t>
      </w:r>
      <w:r>
        <w:rPr>
          <w:b/>
        </w:rPr>
        <w:t xml:space="preserve"> </w:t>
      </w:r>
      <w:bookmarkEnd w:id="78"/>
      <w:bookmarkEnd w:id="79"/>
      <w:bookmarkEnd w:id="80"/>
      <w:r w:rsidR="004611C1" w:rsidRPr="004611C1">
        <w:t xml:space="preserve">and </w:t>
      </w:r>
      <w:r>
        <w:t>the rem</w:t>
      </w:r>
      <w:r w:rsidR="00937C80">
        <w:t>a</w:t>
      </w:r>
      <w:r>
        <w:t>inder</w:t>
      </w:r>
      <w:r w:rsidR="000D41D0">
        <w:t xml:space="preserve"> of the</w:t>
      </w:r>
      <w:r>
        <w:t xml:space="preserve"> inputs as </w:t>
      </w:r>
      <w:bookmarkStart w:id="81" w:name="OLE_LINK9"/>
      <w:bookmarkStart w:id="82" w:name="OLE_LINK10"/>
      <w:r w:rsidR="004611C1" w:rsidRPr="004611C1">
        <w:rPr>
          <w:b/>
        </w:rPr>
        <w:t>Fixed Model Inputs</w:t>
      </w:r>
      <w:bookmarkEnd w:id="81"/>
      <w:bookmarkEnd w:id="82"/>
      <w:r>
        <w:t xml:space="preserve">. </w:t>
      </w:r>
    </w:p>
    <w:p w:rsidR="006C1EC3" w:rsidRDefault="006C1EC3" w:rsidP="0022040E">
      <w:pPr>
        <w:divId w:val="1154181471"/>
      </w:pPr>
    </w:p>
    <w:p w:rsidR="00402B17" w:rsidRDefault="006C1EC3">
      <w:pPr>
        <w:jc w:val="center"/>
        <w:divId w:val="1154181471"/>
      </w:pPr>
      <w:r w:rsidRPr="006C1EC3">
        <w:rPr>
          <w:noProof/>
        </w:rPr>
        <w:lastRenderedPageBreak/>
        <w:drawing>
          <wp:inline distT="0" distB="0" distL="0" distR="0">
            <wp:extent cx="2400300" cy="4514850"/>
            <wp:effectExtent l="19050" t="0" r="0" b="0"/>
            <wp:docPr id="5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srcRect/>
                    <a:stretch>
                      <a:fillRect/>
                    </a:stretch>
                  </pic:blipFill>
                  <pic:spPr bwMode="auto">
                    <a:xfrm>
                      <a:off x="0" y="0"/>
                      <a:ext cx="2400300" cy="4514850"/>
                    </a:xfrm>
                    <a:prstGeom prst="rect">
                      <a:avLst/>
                    </a:prstGeom>
                    <a:noFill/>
                    <a:ln w="9525">
                      <a:noFill/>
                      <a:miter lim="800000"/>
                      <a:headEnd/>
                      <a:tailEnd/>
                    </a:ln>
                  </pic:spPr>
                </pic:pic>
              </a:graphicData>
            </a:graphic>
          </wp:inline>
        </w:drawing>
      </w:r>
    </w:p>
    <w:p w:rsidR="00BA6482" w:rsidRDefault="00BA6482" w:rsidP="0022040E">
      <w:pPr>
        <w:divId w:val="1154181471"/>
      </w:pPr>
      <w:r>
        <w:t>Assign</w:t>
      </w:r>
      <w:r w:rsidR="0022040E">
        <w:t xml:space="preserve"> </w:t>
      </w:r>
      <w:r w:rsidR="0022040E" w:rsidRPr="0022040E">
        <w:rPr>
          <w:b/>
        </w:rPr>
        <w:t>Variable Model Inputs</w:t>
      </w:r>
      <w:r w:rsidR="004611C1" w:rsidRPr="004611C1">
        <w:t xml:space="preserve"> to those </w:t>
      </w:r>
      <w:bookmarkStart w:id="83" w:name="OLE_LINK21"/>
      <w:bookmarkStart w:id="84" w:name="OLE_LINK22"/>
      <w:r w:rsidR="004611C1" w:rsidRPr="004611C1">
        <w:t xml:space="preserve">inputs that </w:t>
      </w:r>
      <w:r>
        <w:t xml:space="preserve">are varied </w:t>
      </w:r>
      <w:bookmarkEnd w:id="83"/>
      <w:bookmarkEnd w:id="84"/>
      <w:r w:rsidR="000D41D0">
        <w:t>during the simulation</w:t>
      </w:r>
      <w:r>
        <w:t xml:space="preserve">, and </w:t>
      </w:r>
      <w:r w:rsidRPr="0022040E">
        <w:rPr>
          <w:b/>
        </w:rPr>
        <w:t>Fixed Model Inputs</w:t>
      </w:r>
      <w:r w:rsidRPr="0022040E">
        <w:t xml:space="preserve"> </w:t>
      </w:r>
      <w:r>
        <w:t>to those inputs that are fixed</w:t>
      </w:r>
      <w:r w:rsidR="000D41D0">
        <w:t>.</w:t>
      </w:r>
    </w:p>
    <w:p w:rsidR="0022040E" w:rsidRDefault="0022040E" w:rsidP="0022040E">
      <w:pPr>
        <w:divId w:val="1154181471"/>
      </w:pPr>
      <w:r>
        <w:t>All possible signals that can be used in the steady-state simulation are automatically extracted from the model.</w:t>
      </w:r>
    </w:p>
    <w:p w:rsidR="001874AC" w:rsidRDefault="001874AC">
      <w:pPr>
        <w:pStyle w:val="Heading6"/>
        <w:jc w:val="center"/>
        <w:divId w:val="1154181471"/>
        <w:rPr>
          <w:rFonts w:eastAsia="Times New Roman"/>
        </w:rPr>
      </w:pPr>
    </w:p>
    <w:p w:rsidR="0022040E" w:rsidRDefault="0022040E" w:rsidP="00C41E82">
      <w:pPr>
        <w:pStyle w:val="Heading6"/>
        <w:divId w:val="1154181471"/>
        <w:rPr>
          <w:rFonts w:eastAsia="Times New Roman"/>
        </w:rPr>
      </w:pPr>
    </w:p>
    <w:p w:rsidR="00BA6482" w:rsidRDefault="001874AC" w:rsidP="00BA6482">
      <w:pPr>
        <w:pStyle w:val="lineparagraph"/>
        <w:divId w:val="1154181471"/>
        <w:rPr>
          <w:color w:val="0000FF"/>
          <w:sz w:val="20"/>
          <w:szCs w:val="20"/>
        </w:rPr>
      </w:pPr>
      <w:bookmarkStart w:id="85" w:name="OLE_LINK49"/>
      <w:bookmarkStart w:id="86" w:name="OLE_LINK50"/>
      <w:r>
        <w:rPr>
          <w:noProof/>
          <w:color w:val="0000FF"/>
          <w:sz w:val="20"/>
          <w:szCs w:val="20"/>
        </w:rPr>
        <w:drawing>
          <wp:inline distT="0" distB="0" distL="0" distR="0">
            <wp:extent cx="4759959" cy="119999"/>
            <wp:effectExtent l="19050" t="0" r="0" b="0"/>
            <wp:docPr id="515" name="Picture 183"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A6482" w:rsidRDefault="00BA6482" w:rsidP="00BA6482">
      <w:pPr>
        <w:pStyle w:val="Heading6"/>
        <w:divId w:val="1154181471"/>
        <w:rPr>
          <w:rFonts w:eastAsia="Times New Roman"/>
        </w:rPr>
      </w:pPr>
      <w:r>
        <w:rPr>
          <w:rFonts w:eastAsia="Times New Roman"/>
        </w:rPr>
        <w:t>Related Topic</w:t>
      </w:r>
    </w:p>
    <w:bookmarkStart w:id="87" w:name="OLE_LINK48"/>
    <w:p w:rsidR="00BA6482" w:rsidRDefault="00127A1B" w:rsidP="00BA6482">
      <w:pPr>
        <w:pStyle w:val="relatedtopiclink"/>
        <w:divId w:val="1154181471"/>
      </w:pPr>
      <w:r>
        <w:fldChar w:fldCharType="begin"/>
      </w:r>
      <w:r w:rsidR="005E1CEF">
        <w:instrText xml:space="preserve"> REF _Ref352223046 \h </w:instrText>
      </w:r>
      <w:r>
        <w:fldChar w:fldCharType="separate"/>
      </w:r>
      <w:r w:rsidR="000352E0">
        <w:t>Configuring a Steady-State Simulation</w:t>
      </w:r>
      <w:r>
        <w:fldChar w:fldCharType="end"/>
      </w:r>
    </w:p>
    <w:p w:rsidR="000D41D0" w:rsidRDefault="00127A1B" w:rsidP="000D41D0">
      <w:pPr>
        <w:pStyle w:val="relatedtopiclink"/>
        <w:divId w:val="1154181471"/>
      </w:pPr>
      <w:r>
        <w:fldChar w:fldCharType="begin"/>
      </w:r>
      <w:r w:rsidR="005E1CEF">
        <w:instrText xml:space="preserve"> REF _Ref352223093 \h </w:instrText>
      </w:r>
      <w:r>
        <w:fldChar w:fldCharType="separate"/>
      </w:r>
      <w:r w:rsidR="000352E0">
        <w:t>Performing a Steady-State Simulation</w:t>
      </w:r>
      <w:r>
        <w:fldChar w:fldCharType="end"/>
      </w:r>
    </w:p>
    <w:bookmarkEnd w:id="85"/>
    <w:bookmarkEnd w:id="86"/>
    <w:p w:rsidR="000D41D0" w:rsidRDefault="000D41D0" w:rsidP="00BA6482">
      <w:pPr>
        <w:pStyle w:val="relatedtopiclink"/>
        <w:divId w:val="1154181471"/>
      </w:pPr>
    </w:p>
    <w:bookmarkEnd w:id="87"/>
    <w:p w:rsidR="00937C80" w:rsidRDefault="00937C80" w:rsidP="00BA6482">
      <w:pPr>
        <w:jc w:val="right"/>
        <w:divId w:val="1154181471"/>
      </w:pPr>
    </w:p>
    <w:p w:rsidR="00BA6482" w:rsidRDefault="00937C80" w:rsidP="00FE66F6">
      <w:pPr>
        <w:pStyle w:val="Heading2"/>
        <w:divId w:val="1154181471"/>
      </w:pPr>
      <w:bookmarkStart w:id="88" w:name="_Ref352223046"/>
      <w:bookmarkStart w:id="89" w:name="_Toc356575015"/>
      <w:r>
        <w:t>Configuring a Steady-State Simulation</w:t>
      </w:r>
      <w:bookmarkEnd w:id="88"/>
      <w:bookmarkEnd w:id="89"/>
    </w:p>
    <w:p w:rsidR="001874AC" w:rsidRDefault="001874AC">
      <w:pPr>
        <w:pStyle w:val="ListParagraph"/>
        <w:divId w:val="1154181471"/>
      </w:pPr>
      <w:bookmarkStart w:id="90" w:name="OLE_LINK46"/>
      <w:bookmarkStart w:id="91" w:name="OLE_LINK47"/>
    </w:p>
    <w:bookmarkEnd w:id="90"/>
    <w:bookmarkEnd w:id="91"/>
    <w:p w:rsidR="001874AC" w:rsidRDefault="000D41D0">
      <w:pPr>
        <w:pStyle w:val="ListParagraph"/>
        <w:numPr>
          <w:ilvl w:val="0"/>
          <w:numId w:val="157"/>
        </w:numPr>
        <w:divId w:val="1154181471"/>
      </w:pPr>
      <w:r>
        <w:t xml:space="preserve">Go to the </w:t>
      </w:r>
      <w:r w:rsidRPr="00F571AD">
        <w:rPr>
          <w:b/>
        </w:rPr>
        <w:t>Steady-State Simulation</w:t>
      </w:r>
      <w:r>
        <w:t xml:space="preserve"> page.</w:t>
      </w:r>
    </w:p>
    <w:p w:rsidR="001874AC" w:rsidRDefault="00BA6482">
      <w:pPr>
        <w:numPr>
          <w:ilvl w:val="0"/>
          <w:numId w:val="157"/>
        </w:numPr>
        <w:divId w:val="1154181471"/>
      </w:pPr>
      <w:r>
        <w:t xml:space="preserve">Select </w:t>
      </w:r>
      <w:r w:rsidR="00D6391B">
        <w:t>a model</w:t>
      </w:r>
      <w:r>
        <w:t xml:space="preserve"> from the </w:t>
      </w:r>
      <w:r>
        <w:rPr>
          <w:b/>
          <w:bCs/>
        </w:rPr>
        <w:t xml:space="preserve">Active Controller </w:t>
      </w:r>
      <w:bookmarkStart w:id="92" w:name="OLE_LINK38"/>
      <w:bookmarkStart w:id="93" w:name="OLE_LINK39"/>
      <w:r>
        <w:t>dropdown box</w:t>
      </w:r>
      <w:bookmarkEnd w:id="92"/>
      <w:bookmarkEnd w:id="93"/>
      <w:r>
        <w:t>.</w:t>
      </w:r>
    </w:p>
    <w:p w:rsidR="001874AC" w:rsidRDefault="001874AC">
      <w:pPr>
        <w:ind w:left="720"/>
        <w:divId w:val="1154181471"/>
      </w:pPr>
    </w:p>
    <w:p w:rsidR="00BA6482" w:rsidRDefault="001874AC" w:rsidP="00BA6482">
      <w:pPr>
        <w:tabs>
          <w:tab w:val="left" w:pos="720"/>
        </w:tabs>
        <w:ind w:left="720"/>
        <w:jc w:val="center"/>
        <w:divId w:val="1154181471"/>
      </w:pPr>
      <w:r>
        <w:rPr>
          <w:noProof/>
        </w:rPr>
        <w:drawing>
          <wp:inline distT="0" distB="0" distL="0" distR="0">
            <wp:extent cx="2369820" cy="205740"/>
            <wp:effectExtent l="19050" t="0" r="0" b="0"/>
            <wp:docPr id="516" name="Picture 423" descr="Fig2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UC 3.jpg"/>
                    <pic:cNvPicPr/>
                  </pic:nvPicPr>
                  <pic:blipFill>
                    <a:blip r:embed="rId115" cstate="print"/>
                    <a:stretch>
                      <a:fillRect/>
                    </a:stretch>
                  </pic:blipFill>
                  <pic:spPr>
                    <a:xfrm>
                      <a:off x="0" y="0"/>
                      <a:ext cx="2369820" cy="205740"/>
                    </a:xfrm>
                    <a:prstGeom prst="rect">
                      <a:avLst/>
                    </a:prstGeom>
                  </pic:spPr>
                </pic:pic>
              </a:graphicData>
            </a:graphic>
          </wp:inline>
        </w:drawing>
      </w:r>
    </w:p>
    <w:p w:rsidR="00F571AD" w:rsidRDefault="00F571AD" w:rsidP="00BA6482">
      <w:pPr>
        <w:tabs>
          <w:tab w:val="left" w:pos="720"/>
        </w:tabs>
        <w:ind w:left="720"/>
        <w:jc w:val="center"/>
        <w:divId w:val="1154181471"/>
      </w:pPr>
    </w:p>
    <w:p w:rsidR="001874AC" w:rsidRDefault="000D41D0">
      <w:pPr>
        <w:pStyle w:val="ListParagraph"/>
        <w:numPr>
          <w:ilvl w:val="0"/>
          <w:numId w:val="157"/>
        </w:numPr>
        <w:divId w:val="1154181471"/>
      </w:pPr>
      <w:bookmarkStart w:id="94" w:name="OLE_LINK18"/>
      <w:bookmarkStart w:id="95" w:name="OLE_LINK19"/>
      <w:r>
        <w:t xml:space="preserve">Under the </w:t>
      </w:r>
      <w:r w:rsidR="004611C1" w:rsidRPr="004611C1">
        <w:rPr>
          <w:b/>
        </w:rPr>
        <w:t>Simulations</w:t>
      </w:r>
      <w:r w:rsidR="00D6391B">
        <w:rPr>
          <w:b/>
        </w:rPr>
        <w:t xml:space="preserve"> </w:t>
      </w:r>
      <w:r w:rsidR="004611C1" w:rsidRPr="004611C1">
        <w:t>section</w:t>
      </w:r>
      <w:r w:rsidR="00D6391B">
        <w:t xml:space="preserve">, </w:t>
      </w:r>
      <w:bookmarkEnd w:id="94"/>
      <w:bookmarkEnd w:id="95"/>
      <w:r w:rsidR="00D6391B">
        <w:t xml:space="preserve">click </w:t>
      </w:r>
      <w:r w:rsidR="00D6391B">
        <w:rPr>
          <w:b/>
          <w:bCs/>
        </w:rPr>
        <w:t xml:space="preserve">Edit </w:t>
      </w:r>
      <w:r w:rsidR="004611C1" w:rsidRPr="004611C1">
        <w:rPr>
          <w:bCs/>
        </w:rPr>
        <w:t>to c</w:t>
      </w:r>
      <w:r w:rsidR="00A27D99">
        <w:t>hoose a name for the simulation</w:t>
      </w:r>
      <w:r w:rsidR="00D6391B">
        <w:t xml:space="preserve"> or to select a previously configured simulation. </w:t>
      </w:r>
    </w:p>
    <w:p w:rsidR="001874AC" w:rsidRDefault="001874AC">
      <w:pPr>
        <w:jc w:val="center"/>
        <w:divId w:val="1154181471"/>
      </w:pPr>
      <w:r>
        <w:rPr>
          <w:noProof/>
        </w:rPr>
        <w:drawing>
          <wp:inline distT="0" distB="0" distL="0" distR="0">
            <wp:extent cx="2466975" cy="495300"/>
            <wp:effectExtent l="19050" t="0" r="9525" b="0"/>
            <wp:docPr id="5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2466975" cy="495300"/>
                    </a:xfrm>
                    <a:prstGeom prst="rect">
                      <a:avLst/>
                    </a:prstGeom>
                    <a:noFill/>
                    <a:ln w="9525">
                      <a:noFill/>
                      <a:miter lim="800000"/>
                      <a:headEnd/>
                      <a:tailEnd/>
                    </a:ln>
                  </pic:spPr>
                </pic:pic>
              </a:graphicData>
            </a:graphic>
          </wp:inline>
        </w:drawing>
      </w:r>
      <w:bookmarkStart w:id="96" w:name="OLE_LINK36"/>
      <w:bookmarkStart w:id="97" w:name="OLE_LINK37"/>
    </w:p>
    <w:p w:rsidR="001874AC" w:rsidRDefault="001874AC">
      <w:pPr>
        <w:jc w:val="center"/>
        <w:divId w:val="1154181471"/>
      </w:pPr>
    </w:p>
    <w:p w:rsidR="001874AC" w:rsidRDefault="000D41D0">
      <w:pPr>
        <w:pStyle w:val="ListParagraph"/>
        <w:numPr>
          <w:ilvl w:val="0"/>
          <w:numId w:val="157"/>
        </w:numPr>
        <w:divId w:val="1154181471"/>
      </w:pPr>
      <w:r>
        <w:t>Under</w:t>
      </w:r>
      <w:r w:rsidR="00D6391B">
        <w:t xml:space="preserve"> the </w:t>
      </w:r>
      <w:r w:rsidR="00D6391B" w:rsidRPr="00F571AD">
        <w:rPr>
          <w:b/>
        </w:rPr>
        <w:t xml:space="preserve">Variable Model Inputs </w:t>
      </w:r>
      <w:r w:rsidR="00D6391B" w:rsidRPr="00D6391B">
        <w:t>section</w:t>
      </w:r>
      <w:bookmarkEnd w:id="96"/>
      <w:bookmarkEnd w:id="97"/>
      <w:r w:rsidR="00D6391B">
        <w:t>, s</w:t>
      </w:r>
      <w:r w:rsidR="00B674EC">
        <w:t xml:space="preserve">elect </w:t>
      </w:r>
      <w:r w:rsidR="00A27D99">
        <w:t>model inputs to be</w:t>
      </w:r>
      <w:r w:rsidR="00D6391B">
        <w:t xml:space="preserve"> used as </w:t>
      </w:r>
      <w:bookmarkStart w:id="98" w:name="OLE_LINK23"/>
      <w:bookmarkStart w:id="99" w:name="OLE_LINK24"/>
      <w:bookmarkStart w:id="100" w:name="OLE_LINK25"/>
      <w:bookmarkStart w:id="101" w:name="OLE_LINK40"/>
      <w:bookmarkStart w:id="102" w:name="OLE_LINK41"/>
      <w:bookmarkStart w:id="103" w:name="OLE_LINK42"/>
      <w:r w:rsidR="00D6391B" w:rsidRPr="00F571AD">
        <w:rPr>
          <w:b/>
        </w:rPr>
        <w:t>Variable Model Inputs</w:t>
      </w:r>
      <w:bookmarkEnd w:id="98"/>
      <w:bookmarkEnd w:id="99"/>
      <w:bookmarkEnd w:id="100"/>
      <w:r w:rsidR="00D6391B" w:rsidRPr="00F571AD">
        <w:rPr>
          <w:b/>
        </w:rPr>
        <w:t xml:space="preserve"> </w:t>
      </w:r>
      <w:bookmarkEnd w:id="101"/>
      <w:bookmarkEnd w:id="102"/>
      <w:bookmarkEnd w:id="103"/>
      <w:r w:rsidR="00A27D99">
        <w:t>(</w:t>
      </w:r>
      <w:r w:rsidR="001874AC">
        <w:t>that is</w:t>
      </w:r>
      <w:proofErr w:type="gramStart"/>
      <w:r w:rsidR="001874AC">
        <w:t xml:space="preserve">, </w:t>
      </w:r>
      <w:r w:rsidR="00D6391B">
        <w:t xml:space="preserve"> model</w:t>
      </w:r>
      <w:proofErr w:type="gramEnd"/>
      <w:r w:rsidR="00D6391B">
        <w:t xml:space="preserve"> </w:t>
      </w:r>
      <w:r w:rsidR="00D6391B" w:rsidRPr="00BA6482">
        <w:t xml:space="preserve">inputs that </w:t>
      </w:r>
      <w:r w:rsidR="00D6391B">
        <w:t>are varied within a range</w:t>
      </w:r>
      <w:r w:rsidR="00B674EC">
        <w:t xml:space="preserve"> in the si</w:t>
      </w:r>
      <w:r w:rsidR="00D6391B">
        <w:t>mulation</w:t>
      </w:r>
      <w:r w:rsidR="00A27D99">
        <w:t xml:space="preserve">). A maximum of two </w:t>
      </w:r>
      <w:r w:rsidR="00D6391B" w:rsidRPr="00F571AD">
        <w:rPr>
          <w:b/>
        </w:rPr>
        <w:t>Variable Model Inputs</w:t>
      </w:r>
      <w:r w:rsidR="00A27D99">
        <w:t xml:space="preserve"> can be selected</w:t>
      </w:r>
      <w:r w:rsidR="00C41E82">
        <w:t>.</w:t>
      </w:r>
      <w:r w:rsidR="00A27D99">
        <w:t xml:space="preserve"> </w:t>
      </w:r>
    </w:p>
    <w:p w:rsidR="001874AC" w:rsidRDefault="001874AC">
      <w:pPr>
        <w:ind w:left="720"/>
        <w:divId w:val="1154181471"/>
      </w:pPr>
    </w:p>
    <w:p w:rsidR="00C41E82" w:rsidRDefault="001874AC" w:rsidP="00C41E82">
      <w:pPr>
        <w:jc w:val="center"/>
        <w:divId w:val="1154181471"/>
      </w:pPr>
      <w:r>
        <w:rPr>
          <w:noProof/>
        </w:rPr>
        <w:drawing>
          <wp:inline distT="0" distB="0" distL="0" distR="0">
            <wp:extent cx="2438400" cy="1200150"/>
            <wp:effectExtent l="19050" t="0" r="0" b="0"/>
            <wp:docPr id="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2438400" cy="1200150"/>
                    </a:xfrm>
                    <a:prstGeom prst="rect">
                      <a:avLst/>
                    </a:prstGeom>
                    <a:noFill/>
                    <a:ln w="9525">
                      <a:noFill/>
                      <a:miter lim="800000"/>
                      <a:headEnd/>
                      <a:tailEnd/>
                    </a:ln>
                  </pic:spPr>
                </pic:pic>
              </a:graphicData>
            </a:graphic>
          </wp:inline>
        </w:drawing>
      </w:r>
    </w:p>
    <w:p w:rsidR="00715DF9" w:rsidRDefault="00715DF9" w:rsidP="00C41E82">
      <w:pPr>
        <w:jc w:val="center"/>
        <w:divId w:val="1154181471"/>
      </w:pPr>
    </w:p>
    <w:p w:rsidR="001874AC" w:rsidRDefault="00541E20" w:rsidP="00C41E82">
      <w:pPr>
        <w:pStyle w:val="indent"/>
        <w:divId w:val="1154181471"/>
      </w:pPr>
      <w:r>
        <w:t xml:space="preserve">Define values for the </w:t>
      </w:r>
      <w:r w:rsidRPr="00F571AD">
        <w:rPr>
          <w:b/>
        </w:rPr>
        <w:t>Variable Model Input</w:t>
      </w:r>
      <w:r>
        <w:rPr>
          <w:b/>
        </w:rPr>
        <w:t xml:space="preserve">s </w:t>
      </w:r>
      <w:r w:rsidR="004611C1" w:rsidRPr="004611C1">
        <w:t>values by</w:t>
      </w:r>
      <w:r>
        <w:rPr>
          <w:b/>
        </w:rPr>
        <w:t xml:space="preserve"> </w:t>
      </w:r>
      <w:r w:rsidR="00A27D99">
        <w:t xml:space="preserve">using the </w:t>
      </w:r>
      <w:r w:rsidR="004611C1" w:rsidRPr="004611C1">
        <w:rPr>
          <w:b/>
        </w:rPr>
        <w:t>Edit</w:t>
      </w:r>
      <w:r w:rsidR="00A27D99">
        <w:t xml:space="preserve"> button. To generate the </w:t>
      </w:r>
      <w:r>
        <w:t>values</w:t>
      </w:r>
      <w:r w:rsidR="00A27D99">
        <w:t>, enter the minimum and max</w:t>
      </w:r>
      <w:r>
        <w:t xml:space="preserve">imum values and select number of </w:t>
      </w:r>
      <w:r w:rsidR="004611C1" w:rsidRPr="004611C1">
        <w:rPr>
          <w:b/>
        </w:rPr>
        <w:t>Step</w:t>
      </w:r>
      <w:r w:rsidR="00A27D99">
        <w:t xml:space="preserve"> or </w:t>
      </w:r>
      <w:r w:rsidR="004611C1" w:rsidRPr="004611C1">
        <w:rPr>
          <w:b/>
        </w:rPr>
        <w:t>#values</w:t>
      </w:r>
      <w:r w:rsidR="00A27D99">
        <w:t>.</w:t>
      </w:r>
    </w:p>
    <w:p w:rsidR="00C41E82" w:rsidRDefault="00541E20" w:rsidP="001874AC">
      <w:pPr>
        <w:pStyle w:val="indent"/>
        <w:divId w:val="1154181471"/>
      </w:pPr>
      <w:r>
        <w:t xml:space="preserve">Click </w:t>
      </w:r>
      <w:r w:rsidR="004611C1" w:rsidRPr="004611C1">
        <w:rPr>
          <w:b/>
        </w:rPr>
        <w:t>Generate values</w:t>
      </w:r>
      <w:r>
        <w:rPr>
          <w:b/>
        </w:rPr>
        <w:t xml:space="preserve"> to </w:t>
      </w:r>
      <w:r>
        <w:t>automatically generate the values</w:t>
      </w:r>
      <w:r w:rsidR="00715DF9">
        <w:t>.</w:t>
      </w:r>
      <w:r w:rsidR="002F66DC">
        <w:t xml:space="preserve"> Click </w:t>
      </w:r>
      <w:r w:rsidR="002F66DC">
        <w:rPr>
          <w:b/>
        </w:rPr>
        <w:t>O</w:t>
      </w:r>
      <w:r w:rsidR="00810B5E">
        <w:rPr>
          <w:b/>
        </w:rPr>
        <w:t>K</w:t>
      </w:r>
      <w:r w:rsidR="002F66DC">
        <w:t xml:space="preserve"> to close the dialog and write the values to the simulation.</w:t>
      </w:r>
    </w:p>
    <w:p w:rsidR="001874AC" w:rsidRDefault="001874AC">
      <w:pPr>
        <w:pStyle w:val="indent"/>
        <w:jc w:val="center"/>
        <w:divId w:val="1154181471"/>
      </w:pPr>
      <w:r>
        <w:rPr>
          <w:noProof/>
        </w:rPr>
        <w:lastRenderedPageBreak/>
        <w:drawing>
          <wp:inline distT="0" distB="0" distL="0" distR="0">
            <wp:extent cx="3734526" cy="23622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3734526" cy="2362200"/>
                    </a:xfrm>
                    <a:prstGeom prst="rect">
                      <a:avLst/>
                    </a:prstGeom>
                    <a:noFill/>
                    <a:ln w="9525">
                      <a:noFill/>
                      <a:miter lim="800000"/>
                      <a:headEnd/>
                      <a:tailEnd/>
                    </a:ln>
                  </pic:spPr>
                </pic:pic>
              </a:graphicData>
            </a:graphic>
          </wp:inline>
        </w:drawing>
      </w:r>
    </w:p>
    <w:p w:rsidR="001874AC" w:rsidRDefault="001874AC">
      <w:pPr>
        <w:pStyle w:val="indent"/>
        <w:jc w:val="center"/>
        <w:divId w:val="1154181471"/>
      </w:pPr>
    </w:p>
    <w:p w:rsidR="001874AC" w:rsidRDefault="000D41D0">
      <w:pPr>
        <w:pStyle w:val="indent"/>
        <w:numPr>
          <w:ilvl w:val="0"/>
          <w:numId w:val="157"/>
        </w:numPr>
        <w:divId w:val="1154181471"/>
      </w:pPr>
      <w:r>
        <w:t>Under</w:t>
      </w:r>
      <w:r w:rsidR="00BB2375">
        <w:t xml:space="preserve"> the</w:t>
      </w:r>
      <w:r w:rsidR="00BB2375">
        <w:rPr>
          <w:b/>
          <w:bCs/>
        </w:rPr>
        <w:t xml:space="preserve"> </w:t>
      </w:r>
      <w:bookmarkStart w:id="104" w:name="OLE_LINK33"/>
      <w:bookmarkStart w:id="105" w:name="OLE_LINK34"/>
      <w:bookmarkStart w:id="106" w:name="OLE_LINK35"/>
      <w:r w:rsidR="00BB2375">
        <w:rPr>
          <w:b/>
          <w:bCs/>
        </w:rPr>
        <w:t>Fixed Model Inputs</w:t>
      </w:r>
      <w:r w:rsidR="00BB2375">
        <w:t xml:space="preserve"> </w:t>
      </w:r>
      <w:bookmarkEnd w:id="104"/>
      <w:bookmarkEnd w:id="105"/>
      <w:bookmarkEnd w:id="106"/>
      <w:r w:rsidR="00F571AD">
        <w:t>section</w:t>
      </w:r>
      <w:r w:rsidR="00BB2375">
        <w:t xml:space="preserve">, assign values to the </w:t>
      </w:r>
      <w:r w:rsidR="00BB2375">
        <w:rPr>
          <w:b/>
          <w:bCs/>
        </w:rPr>
        <w:t>Fixed Model Inputs.</w:t>
      </w:r>
      <w:r w:rsidR="00BB2375">
        <w:t xml:space="preserve"> </w:t>
      </w:r>
    </w:p>
    <w:p w:rsidR="001874AC" w:rsidRDefault="001874AC">
      <w:pPr>
        <w:pStyle w:val="indent"/>
        <w:ind w:left="720"/>
        <w:jc w:val="center"/>
        <w:divId w:val="1154181471"/>
      </w:pPr>
      <w:r>
        <w:rPr>
          <w:noProof/>
        </w:rPr>
        <w:drawing>
          <wp:inline distT="0" distB="0" distL="0" distR="0">
            <wp:extent cx="2486025" cy="2152650"/>
            <wp:effectExtent l="19050" t="0" r="9525" b="0"/>
            <wp:docPr id="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2486025" cy="2152650"/>
                    </a:xfrm>
                    <a:prstGeom prst="rect">
                      <a:avLst/>
                    </a:prstGeom>
                    <a:noFill/>
                    <a:ln w="9525">
                      <a:noFill/>
                      <a:miter lim="800000"/>
                      <a:headEnd/>
                      <a:tailEnd/>
                    </a:ln>
                  </pic:spPr>
                </pic:pic>
              </a:graphicData>
            </a:graphic>
          </wp:inline>
        </w:drawing>
      </w:r>
    </w:p>
    <w:p w:rsidR="001874AC" w:rsidRDefault="001874AC">
      <w:pPr>
        <w:pStyle w:val="indent"/>
        <w:ind w:left="720"/>
        <w:jc w:val="center"/>
        <w:divId w:val="1154181471"/>
      </w:pPr>
    </w:p>
    <w:p w:rsidR="001874AC" w:rsidRDefault="000D41D0">
      <w:pPr>
        <w:pStyle w:val="indent"/>
        <w:numPr>
          <w:ilvl w:val="0"/>
          <w:numId w:val="157"/>
        </w:numPr>
        <w:divId w:val="1154181471"/>
      </w:pPr>
      <w:r>
        <w:t>Under</w:t>
      </w:r>
      <w:r w:rsidR="00BB2375">
        <w:t xml:space="preserve"> the </w:t>
      </w:r>
      <w:r w:rsidR="00BB2375">
        <w:rPr>
          <w:b/>
        </w:rPr>
        <w:t xml:space="preserve">Model Output Limits </w:t>
      </w:r>
      <w:r w:rsidR="00F571AD">
        <w:t>section</w:t>
      </w:r>
      <w:r w:rsidR="00BB2375">
        <w:t>, select model outputs</w:t>
      </w:r>
      <w:r w:rsidR="00F571AD">
        <w:t xml:space="preserve"> for which steady-state values that exceed a high or low </w:t>
      </w:r>
      <w:proofErr w:type="gramStart"/>
      <w:r w:rsidR="00F571AD">
        <w:t>limit  need</w:t>
      </w:r>
      <w:proofErr w:type="gramEnd"/>
      <w:r w:rsidR="00F571AD">
        <w:t xml:space="preserve"> to be highlighted </w:t>
      </w:r>
      <w:r>
        <w:t>(</w:t>
      </w:r>
      <w:r w:rsidR="00F571AD">
        <w:t>or hid</w:t>
      </w:r>
      <w:r w:rsidR="007924D9">
        <w:t>den</w:t>
      </w:r>
      <w:r>
        <w:t>)</w:t>
      </w:r>
      <w:r w:rsidR="00F571AD">
        <w:t xml:space="preserve"> from the simulation results</w:t>
      </w:r>
      <w:r w:rsidR="005575A7">
        <w:t xml:space="preserve">. </w:t>
      </w:r>
      <w:r w:rsidR="00F571AD">
        <w:t>D</w:t>
      </w:r>
      <w:r>
        <w:t>efine</w:t>
      </w:r>
      <w:r w:rsidR="005575A7">
        <w:t xml:space="preserve"> high and/or low limit</w:t>
      </w:r>
      <w:r w:rsidR="000545F3">
        <w:t>s</w:t>
      </w:r>
      <w:r w:rsidR="00F571AD">
        <w:t xml:space="preserve"> for the selected model outputs</w:t>
      </w:r>
      <w:r w:rsidR="005575A7">
        <w:t>.</w:t>
      </w:r>
    </w:p>
    <w:p w:rsidR="000D41D0" w:rsidRDefault="001874AC" w:rsidP="000D41D0">
      <w:pPr>
        <w:pStyle w:val="lineparagraph"/>
        <w:divId w:val="1154181471"/>
        <w:rPr>
          <w:color w:val="0000FF"/>
          <w:sz w:val="20"/>
          <w:szCs w:val="20"/>
        </w:rPr>
      </w:pPr>
      <w:r>
        <w:rPr>
          <w:noProof/>
        </w:rPr>
        <w:drawing>
          <wp:inline distT="0" distB="0" distL="0" distR="0">
            <wp:extent cx="2314575" cy="571500"/>
            <wp:effectExtent l="19050" t="0" r="9525" b="0"/>
            <wp:docPr id="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a:stretch>
                      <a:fillRect/>
                    </a:stretch>
                  </pic:blipFill>
                  <pic:spPr bwMode="auto">
                    <a:xfrm>
                      <a:off x="0" y="0"/>
                      <a:ext cx="2314575" cy="571500"/>
                    </a:xfrm>
                    <a:prstGeom prst="rect">
                      <a:avLst/>
                    </a:prstGeom>
                    <a:noFill/>
                    <a:ln w="9525">
                      <a:noFill/>
                      <a:miter lim="800000"/>
                      <a:headEnd/>
                      <a:tailEnd/>
                    </a:ln>
                  </pic:spPr>
                </pic:pic>
              </a:graphicData>
            </a:graphic>
          </wp:inline>
        </w:drawing>
      </w:r>
      <w:r>
        <w:rPr>
          <w:noProof/>
          <w:color w:val="0000FF"/>
          <w:sz w:val="20"/>
          <w:szCs w:val="20"/>
        </w:rPr>
        <w:drawing>
          <wp:inline distT="0" distB="0" distL="0" distR="0">
            <wp:extent cx="4759959" cy="119999"/>
            <wp:effectExtent l="19050" t="0" r="0" b="0"/>
            <wp:docPr id="523" name="Picture 183"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0D41D0" w:rsidRDefault="000D41D0" w:rsidP="000D41D0">
      <w:pPr>
        <w:pStyle w:val="Heading6"/>
        <w:divId w:val="1154181471"/>
        <w:rPr>
          <w:rFonts w:eastAsia="Times New Roman"/>
        </w:rPr>
      </w:pPr>
      <w:r>
        <w:rPr>
          <w:rFonts w:eastAsia="Times New Roman"/>
        </w:rPr>
        <w:t>Related Topic</w:t>
      </w:r>
    </w:p>
    <w:p w:rsidR="000D41D0" w:rsidRDefault="00127A1B" w:rsidP="000D41D0">
      <w:pPr>
        <w:pStyle w:val="relatedtopiclink"/>
        <w:divId w:val="1154181471"/>
      </w:pPr>
      <w:r>
        <w:fldChar w:fldCharType="begin"/>
      </w:r>
      <w:r w:rsidR="00286FC3">
        <w:instrText xml:space="preserve"> REF _Ref352223093 \h </w:instrText>
      </w:r>
      <w:r>
        <w:fldChar w:fldCharType="separate"/>
      </w:r>
      <w:r w:rsidR="000352E0">
        <w:t>Performing a Steady-State Simulation</w:t>
      </w:r>
      <w:r>
        <w:fldChar w:fldCharType="end"/>
      </w:r>
    </w:p>
    <w:p w:rsidR="00BB2375" w:rsidRDefault="005E1CEF" w:rsidP="00FE66F6">
      <w:pPr>
        <w:pStyle w:val="Heading2"/>
        <w:divId w:val="1154181471"/>
      </w:pPr>
      <w:bookmarkStart w:id="107" w:name="_Ref352223093"/>
      <w:bookmarkStart w:id="108" w:name="_Toc356575016"/>
      <w:r>
        <w:t>P</w:t>
      </w:r>
      <w:r w:rsidR="00BB2375">
        <w:t>erform</w:t>
      </w:r>
      <w:r>
        <w:t>ing</w:t>
      </w:r>
      <w:r w:rsidR="00BB2375">
        <w:t xml:space="preserve"> a Steady-State Simulation</w:t>
      </w:r>
      <w:bookmarkEnd w:id="107"/>
      <w:bookmarkEnd w:id="108"/>
    </w:p>
    <w:p w:rsidR="00BB2375" w:rsidRDefault="00BB2375" w:rsidP="00BB2375">
      <w:pPr>
        <w:pStyle w:val="ListParagraph"/>
        <w:numPr>
          <w:ilvl w:val="0"/>
          <w:numId w:val="153"/>
        </w:numPr>
        <w:spacing w:line="240" w:lineRule="auto"/>
        <w:contextualSpacing w:val="0"/>
        <w:divId w:val="1154181471"/>
      </w:pPr>
      <w:r>
        <w:lastRenderedPageBreak/>
        <w:t>After specifying all required m</w:t>
      </w:r>
      <w:r w:rsidR="000D41D0">
        <w:t>odel inputs and outputs</w:t>
      </w:r>
      <w:r>
        <w:t xml:space="preserve">, click </w:t>
      </w:r>
      <w:r>
        <w:rPr>
          <w:b/>
        </w:rPr>
        <w:t>Simulate</w:t>
      </w:r>
      <w:r w:rsidRPr="00104231">
        <w:rPr>
          <w:b/>
        </w:rPr>
        <w:t xml:space="preserve"> </w:t>
      </w:r>
      <w:r>
        <w:t>to start the computation of the steady-state simulation and wait for it to finish.</w:t>
      </w:r>
    </w:p>
    <w:p w:rsidR="001874AC" w:rsidRDefault="001874AC">
      <w:pPr>
        <w:jc w:val="center"/>
        <w:divId w:val="1154181471"/>
      </w:pPr>
      <w:r>
        <w:rPr>
          <w:noProof/>
        </w:rPr>
        <w:drawing>
          <wp:inline distT="0" distB="0" distL="0" distR="0">
            <wp:extent cx="2486025" cy="381000"/>
            <wp:effectExtent l="19050" t="0" r="9525" b="0"/>
            <wp:docPr id="5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srcRect/>
                    <a:stretch>
                      <a:fillRect/>
                    </a:stretch>
                  </pic:blipFill>
                  <pic:spPr bwMode="auto">
                    <a:xfrm>
                      <a:off x="0" y="0"/>
                      <a:ext cx="2486025" cy="381000"/>
                    </a:xfrm>
                    <a:prstGeom prst="rect">
                      <a:avLst/>
                    </a:prstGeom>
                    <a:noFill/>
                    <a:ln w="9525">
                      <a:noFill/>
                      <a:miter lim="800000"/>
                      <a:headEnd/>
                      <a:tailEnd/>
                    </a:ln>
                  </pic:spPr>
                </pic:pic>
              </a:graphicData>
            </a:graphic>
          </wp:inline>
        </w:drawing>
      </w:r>
    </w:p>
    <w:p w:rsidR="00BB2375" w:rsidRDefault="005575A7" w:rsidP="00BB2375">
      <w:pPr>
        <w:pStyle w:val="ListParagraph"/>
        <w:numPr>
          <w:ilvl w:val="0"/>
          <w:numId w:val="153"/>
        </w:numPr>
        <w:spacing w:line="240" w:lineRule="auto"/>
        <w:contextualSpacing w:val="0"/>
        <w:divId w:val="1154181471"/>
      </w:pPr>
      <w:r>
        <w:t>Review the results by s</w:t>
      </w:r>
      <w:r w:rsidR="00BB2375">
        <w:t xml:space="preserve">electing </w:t>
      </w:r>
      <w:r>
        <w:t>a pair of model outputs using the X- and Y-axis dropdown boxes.</w:t>
      </w:r>
    </w:p>
    <w:p w:rsidR="001874AC" w:rsidRDefault="00E23F8C">
      <w:pPr>
        <w:pStyle w:val="indent"/>
        <w:ind w:left="360"/>
        <w:divId w:val="1154181471"/>
      </w:pPr>
      <w:r>
        <w:t>Use the Show\hide chart legend button</w:t>
      </w:r>
      <w:r w:rsidRPr="00E23F8C">
        <w:t xml:space="preserve"> </w:t>
      </w:r>
      <w:r w:rsidR="001874AC">
        <w:rPr>
          <w:noProof/>
        </w:rPr>
        <w:drawing>
          <wp:inline distT="0" distB="0" distL="0" distR="0">
            <wp:extent cx="228600" cy="180975"/>
            <wp:effectExtent l="19050" t="0" r="0" b="0"/>
            <wp:docPr id="5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cstate="print"/>
                    <a:srcRect/>
                    <a:stretch>
                      <a:fillRect/>
                    </a:stretch>
                  </pic:blipFill>
                  <pic:spPr bwMode="auto">
                    <a:xfrm>
                      <a:off x="0" y="0"/>
                      <a:ext cx="228600" cy="180975"/>
                    </a:xfrm>
                    <a:prstGeom prst="rect">
                      <a:avLst/>
                    </a:prstGeom>
                    <a:noFill/>
                    <a:ln w="9525">
                      <a:noFill/>
                      <a:miter lim="800000"/>
                      <a:headEnd/>
                      <a:tailEnd/>
                    </a:ln>
                  </pic:spPr>
                </pic:pic>
              </a:graphicData>
            </a:graphic>
          </wp:inline>
        </w:drawing>
      </w:r>
      <w:r>
        <w:t xml:space="preserve"> </w:t>
      </w:r>
      <w:r w:rsidR="00095A7C">
        <w:t>to</w:t>
      </w:r>
      <w:r>
        <w:t xml:space="preserve"> </w:t>
      </w:r>
      <w:r w:rsidR="00095A7C">
        <w:t>visualize the line</w:t>
      </w:r>
      <w:r w:rsidR="000D41D0">
        <w:t>s</w:t>
      </w:r>
      <w:r w:rsidR="00095A7C">
        <w:t xml:space="preserve"> used for varying each </w:t>
      </w:r>
      <w:r w:rsidR="004611C1" w:rsidRPr="004611C1">
        <w:rPr>
          <w:b/>
        </w:rPr>
        <w:t>Variable Model Input</w:t>
      </w:r>
      <w:r w:rsidR="00095A7C">
        <w:t>.</w:t>
      </w:r>
    </w:p>
    <w:p w:rsidR="001874AC" w:rsidRDefault="001874AC">
      <w:pPr>
        <w:pStyle w:val="indent"/>
        <w:ind w:left="720"/>
        <w:divId w:val="1154181471"/>
      </w:pPr>
    </w:p>
    <w:p w:rsidR="001874AC" w:rsidRDefault="001874AC">
      <w:pPr>
        <w:pStyle w:val="indent"/>
        <w:ind w:left="720"/>
        <w:divId w:val="1154181471"/>
      </w:pPr>
      <w:r>
        <w:rPr>
          <w:noProof/>
        </w:rPr>
        <w:drawing>
          <wp:inline distT="0" distB="0" distL="0" distR="0">
            <wp:extent cx="5943600" cy="2189408"/>
            <wp:effectExtent l="19050" t="0" r="0" b="0"/>
            <wp:docPr id="5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srcRect/>
                    <a:stretch>
                      <a:fillRect/>
                    </a:stretch>
                  </pic:blipFill>
                  <pic:spPr bwMode="auto">
                    <a:xfrm>
                      <a:off x="0" y="0"/>
                      <a:ext cx="5943600" cy="2189408"/>
                    </a:xfrm>
                    <a:prstGeom prst="rect">
                      <a:avLst/>
                    </a:prstGeom>
                    <a:noFill/>
                    <a:ln w="9525">
                      <a:noFill/>
                      <a:miter lim="800000"/>
                      <a:headEnd/>
                      <a:tailEnd/>
                    </a:ln>
                  </pic:spPr>
                </pic:pic>
              </a:graphicData>
            </a:graphic>
          </wp:inline>
        </w:drawing>
      </w:r>
    </w:p>
    <w:p w:rsidR="001874AC" w:rsidRDefault="001874AC">
      <w:pPr>
        <w:pStyle w:val="indent"/>
        <w:ind w:left="720"/>
        <w:divId w:val="1154181471"/>
      </w:pPr>
    </w:p>
    <w:p w:rsidR="00BB2375" w:rsidRDefault="00BB2375" w:rsidP="00BB2375">
      <w:pPr>
        <w:pStyle w:val="indent"/>
        <w:divId w:val="1154181471"/>
      </w:pPr>
      <w:r>
        <w:t>Steady-state values</w:t>
      </w:r>
      <w:r w:rsidR="005575A7">
        <w:t xml:space="preserve"> that</w:t>
      </w:r>
      <w:r>
        <w:t xml:space="preserve"> v</w:t>
      </w:r>
      <w:r w:rsidR="005575A7">
        <w:t xml:space="preserve">iolate </w:t>
      </w:r>
      <w:r w:rsidR="009156C2">
        <w:t>user-defined limits are marked with a</w:t>
      </w:r>
      <w:r w:rsidR="005575A7">
        <w:t xml:space="preserve"> gr</w:t>
      </w:r>
      <w:r w:rsidR="00BA5AC1">
        <w:t>a</w:t>
      </w:r>
      <w:r w:rsidR="005575A7">
        <w:t>y</w:t>
      </w:r>
      <w:r w:rsidR="009156C2">
        <w:t xml:space="preserve"> triangle</w:t>
      </w:r>
      <w:r w:rsidR="005575A7">
        <w:t xml:space="preserve">. </w:t>
      </w:r>
      <w:bookmarkStart w:id="109" w:name="OLE_LINK43"/>
      <w:proofErr w:type="gramStart"/>
      <w:r w:rsidR="00A41A6A">
        <w:t>Hover</w:t>
      </w:r>
      <w:proofErr w:type="gramEnd"/>
      <w:r w:rsidR="00A41A6A">
        <w:t xml:space="preserve"> the tooltip </w:t>
      </w:r>
      <w:r w:rsidR="000545F3">
        <w:t xml:space="preserve">over </w:t>
      </w:r>
      <w:r w:rsidR="00A41A6A">
        <w:t>a gr</w:t>
      </w:r>
      <w:r w:rsidR="00BA5AC1">
        <w:t>a</w:t>
      </w:r>
      <w:r w:rsidR="00A41A6A">
        <w:t xml:space="preserve">y triangle to see more details about the violated limits. </w:t>
      </w:r>
      <w:r w:rsidR="005575A7">
        <w:t xml:space="preserve">Use the Show/hide user limits violating values button </w:t>
      </w:r>
      <w:r w:rsidR="001874AC">
        <w:rPr>
          <w:noProof/>
        </w:rPr>
        <w:drawing>
          <wp:inline distT="0" distB="0" distL="0" distR="0">
            <wp:extent cx="257175" cy="209550"/>
            <wp:effectExtent l="19050" t="0" r="9525" b="0"/>
            <wp:docPr id="5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srcRect/>
                    <a:stretch>
                      <a:fillRect/>
                    </a:stretch>
                  </pic:blipFill>
                  <pic:spPr bwMode="auto">
                    <a:xfrm>
                      <a:off x="0" y="0"/>
                      <a:ext cx="257175" cy="209550"/>
                    </a:xfrm>
                    <a:prstGeom prst="rect">
                      <a:avLst/>
                    </a:prstGeom>
                    <a:noFill/>
                    <a:ln w="9525">
                      <a:noFill/>
                      <a:miter lim="800000"/>
                      <a:headEnd/>
                      <a:tailEnd/>
                    </a:ln>
                  </pic:spPr>
                </pic:pic>
              </a:graphicData>
            </a:graphic>
          </wp:inline>
        </w:drawing>
      </w:r>
      <w:r w:rsidR="005575A7">
        <w:t xml:space="preserve"> to hide </w:t>
      </w:r>
      <w:bookmarkEnd w:id="109"/>
      <w:r w:rsidR="005575A7">
        <w:t xml:space="preserve">values that exceed the limits defined in the </w:t>
      </w:r>
      <w:r w:rsidR="004611C1" w:rsidRPr="004611C1">
        <w:rPr>
          <w:b/>
        </w:rPr>
        <w:t>Model Output Limits</w:t>
      </w:r>
      <w:r w:rsidR="005575A7">
        <w:t xml:space="preserve"> table.</w:t>
      </w:r>
    </w:p>
    <w:p w:rsidR="00806172" w:rsidRDefault="00806172" w:rsidP="00BB2375">
      <w:pPr>
        <w:pStyle w:val="indent"/>
        <w:divId w:val="1154181471"/>
      </w:pPr>
    </w:p>
    <w:p w:rsidR="00806172" w:rsidRDefault="00806172" w:rsidP="00BB2375">
      <w:pPr>
        <w:pStyle w:val="indent"/>
        <w:divId w:val="1154181471"/>
      </w:pPr>
      <w:r>
        <w:t xml:space="preserve">For </w:t>
      </w:r>
      <w:r w:rsidR="00E23F8C">
        <w:t>some specific</w:t>
      </w:r>
      <w:r>
        <w:t xml:space="preserve"> values of the model inputs, the model might </w:t>
      </w:r>
      <w:r w:rsidR="00E23F8C">
        <w:t>not find a physically plausible solution</w:t>
      </w:r>
      <w:r>
        <w:t xml:space="preserve">. In this case, the steady-state simulation </w:t>
      </w:r>
      <w:r w:rsidR="009156C2">
        <w:t>results</w:t>
      </w:r>
      <w:r>
        <w:t xml:space="preserve"> </w:t>
      </w:r>
      <w:r w:rsidR="009156C2">
        <w:t>are plotted with a gr</w:t>
      </w:r>
      <w:r w:rsidR="00BA5AC1">
        <w:t>a</w:t>
      </w:r>
      <w:r w:rsidR="009156C2">
        <w:t>y square</w:t>
      </w:r>
      <w:r w:rsidR="00E23F8C">
        <w:t>.</w:t>
      </w:r>
      <w:r w:rsidR="009156C2">
        <w:t xml:space="preserve"> </w:t>
      </w:r>
      <w:bookmarkStart w:id="110" w:name="OLE_LINK44"/>
      <w:bookmarkStart w:id="111" w:name="OLE_LINK45"/>
      <w:proofErr w:type="gramStart"/>
      <w:r w:rsidR="00CD4787">
        <w:t>Hover</w:t>
      </w:r>
      <w:proofErr w:type="gramEnd"/>
      <w:r w:rsidR="00CD4787">
        <w:t xml:space="preserve"> the tooltip</w:t>
      </w:r>
      <w:r w:rsidR="00A41A6A">
        <w:t xml:space="preserve"> </w:t>
      </w:r>
      <w:r w:rsidR="000545F3">
        <w:t xml:space="preserve">over </w:t>
      </w:r>
      <w:r w:rsidR="00A41A6A">
        <w:t>a gr</w:t>
      </w:r>
      <w:r w:rsidR="00BA5AC1">
        <w:t>a</w:t>
      </w:r>
      <w:r w:rsidR="00A41A6A">
        <w:t>y square</w:t>
      </w:r>
      <w:r w:rsidR="00CD4787">
        <w:t xml:space="preserve"> to see more details </w:t>
      </w:r>
      <w:r w:rsidR="00A41A6A">
        <w:t xml:space="preserve">about the </w:t>
      </w:r>
      <w:r w:rsidR="00CD4787">
        <w:t>violated</w:t>
      </w:r>
      <w:bookmarkEnd w:id="110"/>
      <w:bookmarkEnd w:id="111"/>
      <w:r w:rsidR="00A41A6A">
        <w:t xml:space="preserve"> limits</w:t>
      </w:r>
      <w:r w:rsidR="00CD4787">
        <w:t xml:space="preserve">. </w:t>
      </w:r>
      <w:r w:rsidR="009156C2">
        <w:t xml:space="preserve">Use the Show/hide built-in limits violating values button </w:t>
      </w:r>
      <w:r w:rsidR="001874AC">
        <w:rPr>
          <w:noProof/>
        </w:rPr>
        <w:drawing>
          <wp:inline distT="0" distB="0" distL="0" distR="0">
            <wp:extent cx="247650" cy="238125"/>
            <wp:effectExtent l="19050" t="0" r="0" b="0"/>
            <wp:docPr id="5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srcRect/>
                    <a:stretch>
                      <a:fillRect/>
                    </a:stretch>
                  </pic:blipFill>
                  <pic:spPr bwMode="auto">
                    <a:xfrm>
                      <a:off x="0" y="0"/>
                      <a:ext cx="247650" cy="238125"/>
                    </a:xfrm>
                    <a:prstGeom prst="rect">
                      <a:avLst/>
                    </a:prstGeom>
                    <a:noFill/>
                    <a:ln w="9525">
                      <a:noFill/>
                      <a:miter lim="800000"/>
                      <a:headEnd/>
                      <a:tailEnd/>
                    </a:ln>
                  </pic:spPr>
                </pic:pic>
              </a:graphicData>
            </a:graphic>
          </wp:inline>
        </w:drawing>
      </w:r>
      <w:r w:rsidR="009156C2" w:rsidRPr="009156C2">
        <w:t xml:space="preserve"> </w:t>
      </w:r>
      <w:r w:rsidR="009156C2">
        <w:t xml:space="preserve"> to show or hide the simulation results.</w:t>
      </w:r>
    </w:p>
    <w:p w:rsidR="00C00A36" w:rsidRDefault="00C00A36" w:rsidP="00C00A36">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412" name="Picture 321"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C00A36" w:rsidRDefault="00C00A36" w:rsidP="00C00A36">
      <w:pPr>
        <w:pStyle w:val="Heading6"/>
        <w:divId w:val="1154181471"/>
        <w:rPr>
          <w:rFonts w:eastAsia="Times New Roman"/>
        </w:rPr>
      </w:pPr>
      <w:r>
        <w:rPr>
          <w:rFonts w:eastAsia="Times New Roman"/>
        </w:rPr>
        <w:t>Related Topic</w:t>
      </w:r>
    </w:p>
    <w:p w:rsidR="00C00A36" w:rsidRDefault="00127A1B" w:rsidP="00C00A36">
      <w:pPr>
        <w:pStyle w:val="relatedtopiclink"/>
        <w:divId w:val="1154181471"/>
      </w:pPr>
      <w:hyperlink w:anchor="configuration_of_the_controller__6445" w:history="1">
        <w:r w:rsidR="00C00A36">
          <w:rPr>
            <w:rStyle w:val="Hyperlink"/>
          </w:rPr>
          <w:t>Controller Configuration</w:t>
        </w:r>
      </w:hyperlink>
    </w:p>
    <w:p w:rsidR="0021729E" w:rsidRDefault="0021729E" w:rsidP="0021729E">
      <w:pPr>
        <w:divId w:val="1154181471"/>
        <w:rPr>
          <w:rFonts w:eastAsia="Times New Roman"/>
        </w:rPr>
      </w:pPr>
    </w:p>
    <w:p w:rsidR="00C00A36" w:rsidRDefault="00C00A36" w:rsidP="0021729E">
      <w:pPr>
        <w:divId w:val="1154181471"/>
        <w:rPr>
          <w:rFonts w:eastAsia="Times New Roman"/>
        </w:rPr>
      </w:pPr>
    </w:p>
    <w:p w:rsidR="005E543F" w:rsidRDefault="005E543F">
      <w:pPr>
        <w:pStyle w:val="Heading1"/>
        <w:divId w:val="1154181471"/>
        <w:rPr>
          <w:rFonts w:eastAsia="Times New Roman"/>
        </w:rPr>
      </w:pPr>
      <w:bookmarkStart w:id="112" w:name="_Toc356575017"/>
      <w:r>
        <w:rPr>
          <w:rFonts w:eastAsia="Times New Roman"/>
        </w:rPr>
        <w:t>Control</w:t>
      </w:r>
      <w:r w:rsidR="00D47531">
        <w:rPr>
          <w:rFonts w:eastAsia="Times New Roman"/>
        </w:rPr>
        <w:t>ler Configuration</w:t>
      </w:r>
      <w:bookmarkEnd w:id="112"/>
    </w:p>
    <w:p w:rsidR="005E543F" w:rsidRDefault="005E543F" w:rsidP="00D47531">
      <w:pPr>
        <w:divId w:val="1154181471"/>
      </w:pPr>
      <w:bookmarkStart w:id="113" w:name="designing_the_h-act_control_stra_2016"/>
      <w:bookmarkStart w:id="114" w:name="OLE_LINK5"/>
      <w:bookmarkStart w:id="115" w:name="OLE_LINK6"/>
      <w:bookmarkEnd w:id="113"/>
      <w:r>
        <w:lastRenderedPageBreak/>
        <w:t xml:space="preserve">The controller structure is defined by a set of actuators, controlled variables, scheduling variables and user defined signals. The current control strategy is shown in a tree view named </w:t>
      </w:r>
      <w:r>
        <w:rPr>
          <w:b/>
          <w:bCs/>
        </w:rPr>
        <w:t>Controller Variables</w:t>
      </w:r>
      <w:r>
        <w:t xml:space="preserve">. </w:t>
      </w:r>
    </w:p>
    <w:p w:rsidR="005E543F" w:rsidRDefault="005E543F">
      <w:pPr>
        <w:divId w:val="1154181471"/>
      </w:pPr>
      <w:r>
        <w:t>All possible signals that can be used by the controller are automatically extracted from the model and are categorized in four tables:</w:t>
      </w:r>
    </w:p>
    <w:bookmarkEnd w:id="114"/>
    <w:bookmarkEnd w:id="115"/>
    <w:p w:rsidR="005E543F" w:rsidRDefault="005E543F" w:rsidP="005E45AF">
      <w:pPr>
        <w:numPr>
          <w:ilvl w:val="0"/>
          <w:numId w:val="7"/>
        </w:numPr>
        <w:tabs>
          <w:tab w:val="left" w:pos="720"/>
        </w:tabs>
        <w:spacing w:after="180"/>
        <w:divId w:val="1154181471"/>
        <w:rPr>
          <w:b/>
          <w:bCs/>
        </w:rPr>
      </w:pPr>
      <w:r>
        <w:rPr>
          <w:b/>
          <w:bCs/>
        </w:rPr>
        <w:t>Actuators</w:t>
      </w:r>
    </w:p>
    <w:p w:rsidR="005E543F" w:rsidRDefault="005E543F" w:rsidP="005E45AF">
      <w:pPr>
        <w:numPr>
          <w:ilvl w:val="0"/>
          <w:numId w:val="7"/>
        </w:numPr>
        <w:tabs>
          <w:tab w:val="left" w:pos="720"/>
        </w:tabs>
        <w:spacing w:after="180"/>
        <w:divId w:val="1154181471"/>
        <w:rPr>
          <w:b/>
          <w:bCs/>
        </w:rPr>
      </w:pPr>
      <w:r>
        <w:rPr>
          <w:b/>
          <w:bCs/>
        </w:rPr>
        <w:t>Measurements</w:t>
      </w:r>
    </w:p>
    <w:p w:rsidR="005E543F" w:rsidRDefault="005E543F" w:rsidP="005E45AF">
      <w:pPr>
        <w:numPr>
          <w:ilvl w:val="0"/>
          <w:numId w:val="7"/>
        </w:numPr>
        <w:tabs>
          <w:tab w:val="left" w:pos="720"/>
        </w:tabs>
        <w:spacing w:after="180"/>
        <w:divId w:val="1154181471"/>
        <w:rPr>
          <w:b/>
          <w:bCs/>
        </w:rPr>
      </w:pPr>
      <w:r>
        <w:rPr>
          <w:b/>
          <w:bCs/>
        </w:rPr>
        <w:t>Exogenous Signals</w:t>
      </w:r>
    </w:p>
    <w:p w:rsidR="005E543F" w:rsidRDefault="005E543F" w:rsidP="005E45AF">
      <w:pPr>
        <w:numPr>
          <w:ilvl w:val="0"/>
          <w:numId w:val="7"/>
        </w:numPr>
        <w:tabs>
          <w:tab w:val="left" w:pos="720"/>
        </w:tabs>
        <w:spacing w:after="180"/>
        <w:divId w:val="1154181471"/>
        <w:rPr>
          <w:b/>
          <w:bCs/>
        </w:rPr>
      </w:pPr>
      <w:r>
        <w:rPr>
          <w:b/>
          <w:bCs/>
        </w:rPr>
        <w:t>User-defined Signals</w:t>
      </w:r>
    </w:p>
    <w:p w:rsidR="005E543F" w:rsidRDefault="0051408F">
      <w:pPr>
        <w:jc w:val="center"/>
        <w:divId w:val="1154181471"/>
      </w:pPr>
      <w:r>
        <w:rPr>
          <w:noProof/>
        </w:rPr>
        <w:drawing>
          <wp:inline distT="0" distB="0" distL="0" distR="0">
            <wp:extent cx="4856479" cy="2951977"/>
            <wp:effectExtent l="19050" t="0" r="1271" b="0"/>
            <wp:docPr id="182" name="Picture 182" descr="C:\Work\HIP Projects\H_ACT HIP\Help Project - Sept 23 Version\H-ACT Design Suite R100.0\!SSL!\Printed_Documentation\!doc_tmp_folder_0\Fig1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4856479" cy="2951977"/>
                    </a:xfrm>
                    <a:prstGeom prst="rect">
                      <a:avLst/>
                    </a:prstGeom>
                  </pic:spPr>
                </pic:pic>
              </a:graphicData>
            </a:graphic>
          </wp:inline>
        </w:drawing>
      </w:r>
    </w:p>
    <w:p w:rsidR="005E543F" w:rsidRDefault="0051408F">
      <w:pPr>
        <w:pStyle w:val="lineparagraph"/>
        <w:divId w:val="1154181471"/>
        <w:rPr>
          <w:color w:val="0000FF"/>
          <w:sz w:val="20"/>
          <w:szCs w:val="20"/>
        </w:rPr>
      </w:pPr>
      <w:bookmarkStart w:id="116" w:name="OLE_LINK11"/>
      <w:bookmarkStart w:id="117" w:name="OLE_LINK12"/>
      <w:r>
        <w:rPr>
          <w:noProof/>
          <w:color w:val="0000FF"/>
          <w:sz w:val="20"/>
          <w:szCs w:val="20"/>
        </w:rPr>
        <w:drawing>
          <wp:inline distT="0" distB="0" distL="0" distR="0">
            <wp:extent cx="4759959" cy="119999"/>
            <wp:effectExtent l="19050" t="0" r="0" b="0"/>
            <wp:docPr id="183" name="Picture 183"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5E543F" w:rsidRDefault="005E543F">
      <w:pPr>
        <w:pStyle w:val="Heading6"/>
        <w:divId w:val="1154181471"/>
        <w:rPr>
          <w:rFonts w:eastAsia="Times New Roman"/>
        </w:rPr>
      </w:pPr>
      <w:r>
        <w:rPr>
          <w:rFonts w:eastAsia="Times New Roman"/>
        </w:rPr>
        <w:t>Related Topic</w:t>
      </w:r>
    </w:p>
    <w:p w:rsidR="005E543F" w:rsidRDefault="005E543F">
      <w:pPr>
        <w:pStyle w:val="relatedtopiclink"/>
        <w:divId w:val="1154181471"/>
      </w:pPr>
      <w:r>
        <w:t>Selecting Controller Variables</w:t>
      </w:r>
    </w:p>
    <w:p w:rsidR="005E543F" w:rsidRDefault="005E543F">
      <w:pPr>
        <w:pStyle w:val="relatedtopiclink"/>
        <w:divId w:val="1154181471"/>
      </w:pPr>
      <w:r>
        <w:t>Configuring the Controller Structure</w:t>
      </w:r>
    </w:p>
    <w:p w:rsidR="005E543F" w:rsidRDefault="005E543F">
      <w:pPr>
        <w:jc w:val="right"/>
        <w:divId w:val="1154181471"/>
      </w:pPr>
      <w:bookmarkStart w:id="118" w:name="feedforward_design_htm"/>
      <w:bookmarkEnd w:id="118"/>
      <w:r>
        <w:t> </w:t>
      </w:r>
    </w:p>
    <w:p w:rsidR="0004275F" w:rsidRDefault="0004275F">
      <w:pPr>
        <w:pStyle w:val="Heading2"/>
        <w:divId w:val="1154181471"/>
        <w:rPr>
          <w:rFonts w:eastAsia="Times New Roman"/>
        </w:rPr>
      </w:pPr>
      <w:bookmarkStart w:id="119" w:name="_Toc356575018"/>
      <w:r>
        <w:rPr>
          <w:rFonts w:eastAsia="Times New Roman"/>
        </w:rPr>
        <w:t>Selecting Controller Variables</w:t>
      </w:r>
      <w:bookmarkEnd w:id="119"/>
    </w:p>
    <w:p w:rsidR="00615B04" w:rsidRDefault="00615B04" w:rsidP="005E45AF">
      <w:pPr>
        <w:numPr>
          <w:ilvl w:val="0"/>
          <w:numId w:val="145"/>
        </w:numPr>
        <w:tabs>
          <w:tab w:val="left" w:pos="720"/>
        </w:tabs>
        <w:divId w:val="1154181471"/>
      </w:pPr>
      <w:bookmarkStart w:id="120" w:name="OLE_LINK13"/>
      <w:bookmarkEnd w:id="116"/>
      <w:bookmarkEnd w:id="117"/>
      <w:r>
        <w:t xml:space="preserve">Go to the </w:t>
      </w:r>
      <w:r>
        <w:rPr>
          <w:b/>
          <w:bCs/>
        </w:rPr>
        <w:t>Controller Configuration</w:t>
      </w:r>
      <w:r>
        <w:t xml:space="preserve"> page.</w:t>
      </w:r>
    </w:p>
    <w:p w:rsidR="00615B04" w:rsidRDefault="00615B04" w:rsidP="005E45AF">
      <w:pPr>
        <w:numPr>
          <w:ilvl w:val="0"/>
          <w:numId w:val="145"/>
        </w:numPr>
        <w:tabs>
          <w:tab w:val="left" w:pos="720"/>
        </w:tabs>
        <w:divId w:val="1154181471"/>
      </w:pPr>
      <w:r>
        <w:t xml:space="preserve">Select an active controller from the </w:t>
      </w:r>
      <w:r>
        <w:rPr>
          <w:b/>
          <w:bCs/>
        </w:rPr>
        <w:t xml:space="preserve">Active Controller </w:t>
      </w:r>
      <w:r>
        <w:t>dropdown box.</w:t>
      </w:r>
    </w:p>
    <w:p w:rsidR="00615B04" w:rsidRDefault="00AA2750" w:rsidP="00615B04">
      <w:pPr>
        <w:tabs>
          <w:tab w:val="left" w:pos="720"/>
        </w:tabs>
        <w:ind w:left="720"/>
        <w:jc w:val="center"/>
        <w:divId w:val="1154181471"/>
      </w:pPr>
      <w:r>
        <w:rPr>
          <w:noProof/>
        </w:rPr>
        <w:drawing>
          <wp:inline distT="0" distB="0" distL="0" distR="0">
            <wp:extent cx="3323021" cy="216197"/>
            <wp:effectExtent l="19050" t="0" r="0" b="0"/>
            <wp:docPr id="539" name="Picture 538" descr="Fig2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UC 3.jpg"/>
                    <pic:cNvPicPr/>
                  </pic:nvPicPr>
                  <pic:blipFill>
                    <a:blip r:embed="rId127" cstate="print"/>
                    <a:stretch>
                      <a:fillRect/>
                    </a:stretch>
                  </pic:blipFill>
                  <pic:spPr>
                    <a:xfrm>
                      <a:off x="0" y="0"/>
                      <a:ext cx="3369490" cy="219220"/>
                    </a:xfrm>
                    <a:prstGeom prst="rect">
                      <a:avLst/>
                    </a:prstGeom>
                  </pic:spPr>
                </pic:pic>
              </a:graphicData>
            </a:graphic>
          </wp:inline>
        </w:drawing>
      </w:r>
    </w:p>
    <w:p w:rsidR="00615B04" w:rsidRDefault="00615B04" w:rsidP="005E45AF">
      <w:pPr>
        <w:numPr>
          <w:ilvl w:val="0"/>
          <w:numId w:val="145"/>
        </w:numPr>
        <w:tabs>
          <w:tab w:val="left" w:pos="720"/>
        </w:tabs>
        <w:divId w:val="1154181471"/>
      </w:pPr>
      <w:r>
        <w:t>Select the root item (</w:t>
      </w:r>
      <w:r>
        <w:rPr>
          <w:b/>
          <w:bCs/>
        </w:rPr>
        <w:t>Controller</w:t>
      </w:r>
      <w:r>
        <w:t xml:space="preserve">) in the </w:t>
      </w:r>
      <w:r>
        <w:rPr>
          <w:b/>
          <w:bCs/>
        </w:rPr>
        <w:t>Controller Variables</w:t>
      </w:r>
      <w:r>
        <w:t xml:space="preserve"> tree view.</w:t>
      </w:r>
    </w:p>
    <w:p w:rsidR="00615B04" w:rsidRDefault="00615B04" w:rsidP="005E45AF">
      <w:pPr>
        <w:numPr>
          <w:ilvl w:val="0"/>
          <w:numId w:val="145"/>
        </w:numPr>
        <w:tabs>
          <w:tab w:val="left" w:pos="720"/>
        </w:tabs>
        <w:divId w:val="1154181471"/>
      </w:pPr>
      <w:r>
        <w:lastRenderedPageBreak/>
        <w:t>In the</w:t>
      </w:r>
      <w:r>
        <w:rPr>
          <w:b/>
          <w:bCs/>
        </w:rPr>
        <w:t xml:space="preserve"> Actuators</w:t>
      </w:r>
      <w:r>
        <w:t xml:space="preserve"> table, select the manipulated variables, that is, those actuators controlled by </w:t>
      </w:r>
      <w:r>
        <w:rPr>
          <w:b/>
          <w:bCs/>
        </w:rPr>
        <w:t>OnRAMP</w:t>
      </w:r>
      <w:r>
        <w:t xml:space="preserve">. Each actuator listed in the table can be configured as </w:t>
      </w:r>
      <w:r>
        <w:rPr>
          <w:b/>
          <w:bCs/>
        </w:rPr>
        <w:t>Manipulated</w:t>
      </w:r>
      <w:r>
        <w:t xml:space="preserve"> or </w:t>
      </w:r>
      <w:r>
        <w:rPr>
          <w:b/>
          <w:bCs/>
        </w:rPr>
        <w:t>Exogenous</w:t>
      </w:r>
      <w:r>
        <w:t xml:space="preserve"> by using the</w:t>
      </w:r>
      <w:r>
        <w:rPr>
          <w:b/>
          <w:bCs/>
        </w:rPr>
        <w:t xml:space="preserve"> Controller Category</w:t>
      </w:r>
      <w:r>
        <w:t xml:space="preserve"> list box.</w:t>
      </w:r>
    </w:p>
    <w:bookmarkEnd w:id="120"/>
    <w:p w:rsidR="00615B04" w:rsidRDefault="00615B04" w:rsidP="00615B04">
      <w:pPr>
        <w:pStyle w:val="indent"/>
        <w:divId w:val="1154181471"/>
      </w:pPr>
      <w:r>
        <w:t xml:space="preserve">If an actuator is categorized as </w:t>
      </w:r>
      <w:r>
        <w:rPr>
          <w:b/>
          <w:bCs/>
        </w:rPr>
        <w:t>Manipulated</w:t>
      </w:r>
      <w:r>
        <w:t xml:space="preserve"> then it is used by the controller either in feedforward or </w:t>
      </w:r>
      <w:r w:rsidR="004965BB">
        <w:t xml:space="preserve">feedforward + </w:t>
      </w:r>
      <w:r>
        <w:t>feedback mode.</w:t>
      </w:r>
    </w:p>
    <w:p w:rsidR="00615B04" w:rsidRDefault="00615B04" w:rsidP="00615B04">
      <w:pPr>
        <w:pStyle w:val="indent"/>
        <w:divId w:val="1154181471"/>
      </w:pPr>
      <w:r>
        <w:t xml:space="preserve">If the actuator is categorized as </w:t>
      </w:r>
      <w:r>
        <w:rPr>
          <w:b/>
          <w:bCs/>
        </w:rPr>
        <w:t>Exogenous,</w:t>
      </w:r>
      <w:r>
        <w:t xml:space="preserve"> then it is excluded from the controller and is used only as an external variable.</w:t>
      </w:r>
    </w:p>
    <w:p w:rsidR="00615B04" w:rsidRDefault="00615B04" w:rsidP="00615B04">
      <w:pPr>
        <w:pStyle w:val="indent"/>
        <w:divId w:val="1154181471"/>
      </w:pPr>
      <w:r>
        <w:t xml:space="preserve">All manipulated variables are listed in the </w:t>
      </w:r>
      <w:r>
        <w:rPr>
          <w:b/>
          <w:bCs/>
        </w:rPr>
        <w:t>Controller Variables</w:t>
      </w:r>
      <w:r>
        <w:t xml:space="preserve"> tree in the </w:t>
      </w:r>
      <w:r>
        <w:rPr>
          <w:b/>
          <w:bCs/>
        </w:rPr>
        <w:t>Manipulated Variables</w:t>
      </w:r>
      <w:r>
        <w:t xml:space="preserve"> list and all exogenous variables are listed in the </w:t>
      </w:r>
      <w:r>
        <w:rPr>
          <w:b/>
          <w:bCs/>
        </w:rPr>
        <w:t>Exogenous Variables</w:t>
      </w:r>
      <w:r>
        <w:t xml:space="preserve"> list.</w:t>
      </w:r>
    </w:p>
    <w:p w:rsidR="00615B04" w:rsidRDefault="00615B04" w:rsidP="00615B04">
      <w:pPr>
        <w:ind w:left="600"/>
        <w:jc w:val="center"/>
        <w:divId w:val="1154181471"/>
      </w:pPr>
      <w:r>
        <w:rPr>
          <w:noProof/>
        </w:rPr>
        <w:drawing>
          <wp:inline distT="0" distB="0" distL="0" distR="0">
            <wp:extent cx="1684020" cy="883920"/>
            <wp:effectExtent l="19050" t="0" r="0" b="0"/>
            <wp:docPr id="425" name="Picture 424" descr="Fig4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_UC 3.jpg"/>
                    <pic:cNvPicPr/>
                  </pic:nvPicPr>
                  <pic:blipFill>
                    <a:blip r:embed="rId128" cstate="print"/>
                    <a:stretch>
                      <a:fillRect/>
                    </a:stretch>
                  </pic:blipFill>
                  <pic:spPr>
                    <a:xfrm>
                      <a:off x="0" y="0"/>
                      <a:ext cx="1684020" cy="883920"/>
                    </a:xfrm>
                    <a:prstGeom prst="rect">
                      <a:avLst/>
                    </a:prstGeom>
                  </pic:spPr>
                </pic:pic>
              </a:graphicData>
            </a:graphic>
          </wp:inline>
        </w:drawing>
      </w:r>
    </w:p>
    <w:p w:rsidR="00615B04" w:rsidRDefault="00615B04" w:rsidP="005E45AF">
      <w:pPr>
        <w:numPr>
          <w:ilvl w:val="0"/>
          <w:numId w:val="146"/>
        </w:numPr>
        <w:tabs>
          <w:tab w:val="left" w:pos="720"/>
        </w:tabs>
        <w:divId w:val="1154181471"/>
      </w:pPr>
      <w:r>
        <w:t xml:space="preserve">In the </w:t>
      </w:r>
      <w:r>
        <w:rPr>
          <w:b/>
          <w:bCs/>
        </w:rPr>
        <w:t>Measurements</w:t>
      </w:r>
      <w:r>
        <w:t xml:space="preserve"> table, select all variables that are to be controlled to their setpoints and/or constraints by checking </w:t>
      </w:r>
      <w:r>
        <w:rPr>
          <w:b/>
          <w:bCs/>
        </w:rPr>
        <w:t>Used in Controller</w:t>
      </w:r>
      <w:r>
        <w:t xml:space="preserve">. All checked variables are listed under </w:t>
      </w:r>
      <w:r>
        <w:rPr>
          <w:b/>
          <w:bCs/>
        </w:rPr>
        <w:t>Controller Variables</w:t>
      </w:r>
      <w:r>
        <w:t xml:space="preserve"> in the </w:t>
      </w:r>
      <w:r>
        <w:rPr>
          <w:b/>
          <w:bCs/>
        </w:rPr>
        <w:t>Controlled Variables</w:t>
      </w:r>
      <w:r>
        <w:t xml:space="preserve"> list.</w:t>
      </w:r>
    </w:p>
    <w:p w:rsidR="00615B04" w:rsidRDefault="00615B04" w:rsidP="00615B04">
      <w:pPr>
        <w:tabs>
          <w:tab w:val="left" w:pos="720"/>
        </w:tabs>
        <w:ind w:left="720"/>
        <w:jc w:val="center"/>
        <w:divId w:val="1154181471"/>
      </w:pPr>
      <w:r>
        <w:rPr>
          <w:noProof/>
        </w:rPr>
        <w:drawing>
          <wp:inline distT="0" distB="0" distL="0" distR="0">
            <wp:extent cx="1699260" cy="2026920"/>
            <wp:effectExtent l="19050" t="0" r="0" b="0"/>
            <wp:docPr id="426" name="Picture 425" descr="Fig5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_UC 3.jpg"/>
                    <pic:cNvPicPr/>
                  </pic:nvPicPr>
                  <pic:blipFill>
                    <a:blip r:embed="rId129" cstate="print"/>
                    <a:stretch>
                      <a:fillRect/>
                    </a:stretch>
                  </pic:blipFill>
                  <pic:spPr>
                    <a:xfrm>
                      <a:off x="0" y="0"/>
                      <a:ext cx="1699260" cy="2026920"/>
                    </a:xfrm>
                    <a:prstGeom prst="rect">
                      <a:avLst/>
                    </a:prstGeom>
                  </pic:spPr>
                </pic:pic>
              </a:graphicData>
            </a:graphic>
          </wp:inline>
        </w:drawing>
      </w:r>
    </w:p>
    <w:p w:rsidR="00615B04" w:rsidRDefault="00615B04" w:rsidP="005E45AF">
      <w:pPr>
        <w:numPr>
          <w:ilvl w:val="0"/>
          <w:numId w:val="146"/>
        </w:numPr>
        <w:tabs>
          <w:tab w:val="left" w:pos="720"/>
        </w:tabs>
        <w:divId w:val="1154181471"/>
      </w:pPr>
      <w:r>
        <w:t xml:space="preserve">In the Exogenous Signals table, select controller scheduled variables by using </w:t>
      </w:r>
      <w:r>
        <w:rPr>
          <w:b/>
          <w:bCs/>
        </w:rPr>
        <w:t>Controller Category</w:t>
      </w:r>
      <w:r>
        <w:t xml:space="preserve">. Each signal listed in the table can be either </w:t>
      </w:r>
      <w:r>
        <w:rPr>
          <w:b/>
          <w:bCs/>
        </w:rPr>
        <w:t>Scheduled</w:t>
      </w:r>
      <w:r>
        <w:t xml:space="preserve"> or </w:t>
      </w:r>
      <w:r>
        <w:rPr>
          <w:b/>
          <w:bCs/>
        </w:rPr>
        <w:t>Exogenous</w:t>
      </w:r>
      <w:r>
        <w:t>.</w:t>
      </w:r>
    </w:p>
    <w:p w:rsidR="00615B04" w:rsidRDefault="00615B04" w:rsidP="00615B04">
      <w:pPr>
        <w:pStyle w:val="indent"/>
        <w:divId w:val="1154181471"/>
      </w:pPr>
      <w:r>
        <w:t xml:space="preserve">If a signal is categorized as </w:t>
      </w:r>
      <w:r>
        <w:rPr>
          <w:b/>
          <w:bCs/>
        </w:rPr>
        <w:t>Scheduled</w:t>
      </w:r>
      <w:r>
        <w:t xml:space="preserve">, then it can be used to parameterize the controller operating points and/or any controller table, for example, the setpoint table. All categorized scheduling signals are listed in </w:t>
      </w:r>
      <w:r>
        <w:rPr>
          <w:b/>
          <w:bCs/>
        </w:rPr>
        <w:t>Controller Variables</w:t>
      </w:r>
      <w:r>
        <w:t xml:space="preserve"> in the </w:t>
      </w:r>
      <w:r>
        <w:rPr>
          <w:b/>
          <w:bCs/>
        </w:rPr>
        <w:t>Scheduling Variables</w:t>
      </w:r>
      <w:r>
        <w:t xml:space="preserve"> list.</w:t>
      </w:r>
    </w:p>
    <w:p w:rsidR="00615B04" w:rsidRDefault="00615B04" w:rsidP="00615B04">
      <w:pPr>
        <w:pStyle w:val="indent"/>
        <w:divId w:val="1154181471"/>
      </w:pPr>
      <w:r>
        <w:t xml:space="preserve">If the signal is categorized as </w:t>
      </w:r>
      <w:r>
        <w:rPr>
          <w:b/>
          <w:bCs/>
        </w:rPr>
        <w:t>Exogenous,</w:t>
      </w:r>
      <w:r>
        <w:t xml:space="preserve"> then it cannot be used by the controller and is used to parameterize the model only. All categorized exogenous signals are listed under</w:t>
      </w:r>
      <w:r>
        <w:rPr>
          <w:b/>
          <w:bCs/>
        </w:rPr>
        <w:t xml:space="preserve"> Controller Variables</w:t>
      </w:r>
      <w:r>
        <w:t xml:space="preserve"> in the </w:t>
      </w:r>
      <w:r>
        <w:rPr>
          <w:b/>
          <w:bCs/>
        </w:rPr>
        <w:t>Exogenous Variables</w:t>
      </w:r>
      <w:r>
        <w:t xml:space="preserve"> list.</w:t>
      </w:r>
    </w:p>
    <w:p w:rsidR="00615B04" w:rsidRDefault="00615B04" w:rsidP="00615B04">
      <w:pPr>
        <w:pStyle w:val="indent"/>
        <w:jc w:val="center"/>
        <w:divId w:val="1154181471"/>
      </w:pPr>
      <w:r>
        <w:rPr>
          <w:noProof/>
        </w:rPr>
        <w:drawing>
          <wp:inline distT="0" distB="0" distL="0" distR="0">
            <wp:extent cx="1684020" cy="1181100"/>
            <wp:effectExtent l="19050" t="0" r="0" b="0"/>
            <wp:docPr id="427" name="Picture 426" descr="Fig6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UC 3.jpg"/>
                    <pic:cNvPicPr/>
                  </pic:nvPicPr>
                  <pic:blipFill>
                    <a:blip r:embed="rId130" cstate="print"/>
                    <a:stretch>
                      <a:fillRect/>
                    </a:stretch>
                  </pic:blipFill>
                  <pic:spPr>
                    <a:xfrm>
                      <a:off x="0" y="0"/>
                      <a:ext cx="1684020" cy="1181100"/>
                    </a:xfrm>
                    <a:prstGeom prst="rect">
                      <a:avLst/>
                    </a:prstGeom>
                  </pic:spPr>
                </pic:pic>
              </a:graphicData>
            </a:graphic>
          </wp:inline>
        </w:drawing>
      </w:r>
    </w:p>
    <w:p w:rsidR="00615B04" w:rsidRDefault="00615B04" w:rsidP="005E45AF">
      <w:pPr>
        <w:numPr>
          <w:ilvl w:val="0"/>
          <w:numId w:val="147"/>
        </w:numPr>
        <w:tabs>
          <w:tab w:val="left" w:pos="720"/>
        </w:tabs>
        <w:divId w:val="1154181471"/>
      </w:pPr>
      <w:r>
        <w:lastRenderedPageBreak/>
        <w:t xml:space="preserve">If required, go to </w:t>
      </w:r>
      <w:r>
        <w:rPr>
          <w:b/>
          <w:bCs/>
        </w:rPr>
        <w:t>User-defined signals</w:t>
      </w:r>
      <w:r>
        <w:t xml:space="preserve"> to define additional external scheduling signals. </w:t>
      </w:r>
      <w:r>
        <w:rPr>
          <w:b/>
          <w:bCs/>
        </w:rPr>
        <w:t>User-defined signals</w:t>
      </w:r>
      <w:r>
        <w:t xml:space="preserve"> can parameterize the </w:t>
      </w:r>
      <w:r>
        <w:rPr>
          <w:b/>
          <w:bCs/>
        </w:rPr>
        <w:t>Controller</w:t>
      </w:r>
      <w:r>
        <w:t xml:space="preserve"> only, that is, they cannot be used as model parameters. Each user-defined signal can be categorized by setting the </w:t>
      </w:r>
      <w:r>
        <w:rPr>
          <w:b/>
          <w:bCs/>
        </w:rPr>
        <w:t>Controller Category</w:t>
      </w:r>
      <w:r>
        <w:t xml:space="preserve"> to </w:t>
      </w:r>
      <w:r>
        <w:rPr>
          <w:b/>
          <w:bCs/>
        </w:rPr>
        <w:t>Unused</w:t>
      </w:r>
      <w:r>
        <w:t xml:space="preserve"> or </w:t>
      </w:r>
      <w:r>
        <w:rPr>
          <w:b/>
          <w:bCs/>
        </w:rPr>
        <w:t>Scheduled</w:t>
      </w:r>
      <w:r>
        <w:t xml:space="preserve">. If it is </w:t>
      </w:r>
      <w:r>
        <w:rPr>
          <w:b/>
          <w:bCs/>
        </w:rPr>
        <w:t>Unused</w:t>
      </w:r>
      <w:r>
        <w:t>, then it cannot be used to parameterize any table. Consider removing it</w:t>
      </w:r>
      <w:r w:rsidR="00810B5E">
        <w:t>, as</w:t>
      </w:r>
      <w:r w:rsidR="00610DEE">
        <w:t xml:space="preserve"> the signal in this case is not used at all</w:t>
      </w:r>
      <w:r>
        <w:t>.</w:t>
      </w:r>
    </w:p>
    <w:p w:rsidR="00615B04" w:rsidRDefault="00615B04" w:rsidP="00615B04">
      <w:pPr>
        <w:jc w:val="center"/>
        <w:divId w:val="1154181471"/>
      </w:pPr>
      <w:r>
        <w:rPr>
          <w:noProof/>
        </w:rPr>
        <w:drawing>
          <wp:inline distT="0" distB="0" distL="0" distR="0">
            <wp:extent cx="1737360" cy="1074420"/>
            <wp:effectExtent l="19050" t="0" r="0" b="0"/>
            <wp:docPr id="428" name="Picture 427" descr="Fig7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UC 3.jpg"/>
                    <pic:cNvPicPr/>
                  </pic:nvPicPr>
                  <pic:blipFill>
                    <a:blip r:embed="rId131" cstate="print"/>
                    <a:stretch>
                      <a:fillRect/>
                    </a:stretch>
                  </pic:blipFill>
                  <pic:spPr>
                    <a:xfrm>
                      <a:off x="0" y="0"/>
                      <a:ext cx="1737360" cy="1074420"/>
                    </a:xfrm>
                    <a:prstGeom prst="rect">
                      <a:avLst/>
                    </a:prstGeom>
                  </pic:spPr>
                </pic:pic>
              </a:graphicData>
            </a:graphic>
          </wp:inline>
        </w:drawing>
      </w:r>
    </w:p>
    <w:p w:rsidR="00615B04" w:rsidRDefault="00615B04" w:rsidP="00615B04">
      <w:pPr>
        <w:divId w:val="1154181471"/>
      </w:pPr>
      <w:r>
        <w:t xml:space="preserve">If a signal is categorized as </w:t>
      </w:r>
      <w:r>
        <w:rPr>
          <w:b/>
          <w:bCs/>
        </w:rPr>
        <w:t>Scheduled,</w:t>
      </w:r>
      <w:r>
        <w:t xml:space="preserve"> then it can parameterize the controller operating points and/or any controller table. </w:t>
      </w:r>
    </w:p>
    <w:p w:rsidR="00615B04" w:rsidRDefault="00615B04" w:rsidP="00615B04">
      <w:pPr>
        <w:divId w:val="1154181471"/>
      </w:pPr>
      <w:r>
        <w:t xml:space="preserve">All user-defined signals marked as </w:t>
      </w:r>
      <w:r>
        <w:rPr>
          <w:b/>
          <w:bCs/>
        </w:rPr>
        <w:t>Scheduled</w:t>
      </w:r>
      <w:r>
        <w:t xml:space="preserve"> are listed under </w:t>
      </w:r>
      <w:r>
        <w:rPr>
          <w:b/>
          <w:bCs/>
        </w:rPr>
        <w:t>Controller Variables</w:t>
      </w:r>
      <w:r>
        <w:t xml:space="preserve"> in the </w:t>
      </w:r>
      <w:r>
        <w:rPr>
          <w:b/>
          <w:bCs/>
        </w:rPr>
        <w:t xml:space="preserve">Scheduled Variables </w:t>
      </w:r>
      <w:r>
        <w:t>list.</w:t>
      </w:r>
    </w:p>
    <w:p w:rsidR="00615B04" w:rsidRDefault="00615B04" w:rsidP="00615B04">
      <w:pPr>
        <w:divId w:val="1154181471"/>
      </w:pPr>
      <w:r>
        <w:t xml:space="preserve">All categorized signals are organized in the </w:t>
      </w:r>
      <w:r>
        <w:rPr>
          <w:b/>
          <w:bCs/>
        </w:rPr>
        <w:t>Controller Variables</w:t>
      </w:r>
      <w:r>
        <w:t xml:space="preserve"> tree in one from the following lists:</w:t>
      </w:r>
    </w:p>
    <w:p w:rsidR="00615B04" w:rsidRDefault="00615B04" w:rsidP="005E45AF">
      <w:pPr>
        <w:numPr>
          <w:ilvl w:val="0"/>
          <w:numId w:val="148"/>
        </w:numPr>
        <w:tabs>
          <w:tab w:val="left" w:pos="720"/>
        </w:tabs>
        <w:spacing w:after="180"/>
        <w:divId w:val="1154181471"/>
        <w:rPr>
          <w:b/>
          <w:bCs/>
        </w:rPr>
      </w:pPr>
      <w:r>
        <w:rPr>
          <w:b/>
          <w:bCs/>
        </w:rPr>
        <w:t>Exogenous Signals</w:t>
      </w:r>
    </w:p>
    <w:p w:rsidR="00615B04" w:rsidRDefault="00615B04" w:rsidP="005E45AF">
      <w:pPr>
        <w:numPr>
          <w:ilvl w:val="0"/>
          <w:numId w:val="148"/>
        </w:numPr>
        <w:tabs>
          <w:tab w:val="left" w:pos="720"/>
        </w:tabs>
        <w:spacing w:after="180"/>
        <w:divId w:val="1154181471"/>
        <w:rPr>
          <w:b/>
          <w:bCs/>
        </w:rPr>
      </w:pPr>
      <w:r>
        <w:rPr>
          <w:b/>
          <w:bCs/>
        </w:rPr>
        <w:t>Manipulated Variables</w:t>
      </w:r>
    </w:p>
    <w:p w:rsidR="00615B04" w:rsidRDefault="00615B04" w:rsidP="005E45AF">
      <w:pPr>
        <w:numPr>
          <w:ilvl w:val="0"/>
          <w:numId w:val="148"/>
        </w:numPr>
        <w:tabs>
          <w:tab w:val="left" w:pos="720"/>
        </w:tabs>
        <w:spacing w:after="180"/>
        <w:divId w:val="1154181471"/>
        <w:rPr>
          <w:b/>
          <w:bCs/>
        </w:rPr>
      </w:pPr>
      <w:r>
        <w:rPr>
          <w:b/>
          <w:bCs/>
        </w:rPr>
        <w:t>Controlled Variables</w:t>
      </w:r>
    </w:p>
    <w:p w:rsidR="00615B04" w:rsidRDefault="00615B04" w:rsidP="005E45AF">
      <w:pPr>
        <w:numPr>
          <w:ilvl w:val="0"/>
          <w:numId w:val="148"/>
        </w:numPr>
        <w:tabs>
          <w:tab w:val="left" w:pos="720"/>
        </w:tabs>
        <w:spacing w:after="180"/>
        <w:divId w:val="1154181471"/>
        <w:rPr>
          <w:b/>
          <w:bCs/>
        </w:rPr>
      </w:pPr>
      <w:r>
        <w:rPr>
          <w:b/>
          <w:bCs/>
        </w:rPr>
        <w:t>Scheduled Variables</w:t>
      </w:r>
    </w:p>
    <w:p w:rsidR="00071BBE" w:rsidRDefault="00071BBE" w:rsidP="00071BBE">
      <w:pPr>
        <w:pStyle w:val="lineparagraph"/>
        <w:divId w:val="1154181471"/>
      </w:pPr>
      <w:r>
        <w:rPr>
          <w:noProof/>
        </w:rPr>
        <w:drawing>
          <wp:inline distT="0" distB="0" distL="0" distR="0">
            <wp:extent cx="4759959" cy="119999"/>
            <wp:effectExtent l="19050" t="0" r="0" b="0"/>
            <wp:docPr id="429" name="Picture 183"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071BBE" w:rsidRDefault="00071BBE" w:rsidP="00071BBE">
      <w:pPr>
        <w:pStyle w:val="Heading6"/>
        <w:ind w:left="360"/>
        <w:divId w:val="1154181471"/>
        <w:rPr>
          <w:rFonts w:eastAsia="Times New Roman"/>
        </w:rPr>
      </w:pPr>
      <w:r>
        <w:rPr>
          <w:rFonts w:eastAsia="Times New Roman"/>
        </w:rPr>
        <w:t>Related Topic</w:t>
      </w:r>
    </w:p>
    <w:p w:rsidR="00071BBE" w:rsidRDefault="00071BBE" w:rsidP="00071BBE">
      <w:pPr>
        <w:pStyle w:val="relatedtopiclink"/>
        <w:ind w:left="360"/>
        <w:divId w:val="1154181471"/>
      </w:pPr>
      <w:r>
        <w:t>Configuring the Controller Structure</w:t>
      </w:r>
    </w:p>
    <w:p w:rsidR="0004275F" w:rsidRDefault="0004275F" w:rsidP="0004275F">
      <w:pPr>
        <w:divId w:val="1154181471"/>
        <w:rPr>
          <w:rFonts w:eastAsia="Times New Roman"/>
        </w:rPr>
      </w:pPr>
    </w:p>
    <w:p w:rsidR="0004275F" w:rsidRDefault="0004275F">
      <w:pPr>
        <w:pStyle w:val="Heading2"/>
        <w:divId w:val="1154181471"/>
        <w:rPr>
          <w:rFonts w:eastAsia="Times New Roman"/>
        </w:rPr>
      </w:pPr>
      <w:bookmarkStart w:id="121" w:name="_Toc356575019"/>
      <w:r>
        <w:rPr>
          <w:rFonts w:eastAsia="Times New Roman"/>
        </w:rPr>
        <w:t>Configuring the Controller Structure</w:t>
      </w:r>
      <w:bookmarkEnd w:id="121"/>
    </w:p>
    <w:p w:rsidR="00615B04" w:rsidRDefault="00615B04" w:rsidP="00615B04">
      <w:pPr>
        <w:pStyle w:val="Heading6"/>
        <w:divId w:val="1154181471"/>
        <w:rPr>
          <w:rFonts w:eastAsia="Times New Roman"/>
        </w:rPr>
      </w:pPr>
      <w:r>
        <w:rPr>
          <w:rFonts w:eastAsia="Times New Roman"/>
        </w:rPr>
        <w:t>To configure the controller structure:</w:t>
      </w:r>
    </w:p>
    <w:p w:rsidR="00615B04" w:rsidRDefault="00615B04" w:rsidP="005E45AF">
      <w:pPr>
        <w:numPr>
          <w:ilvl w:val="0"/>
          <w:numId w:val="149"/>
        </w:numPr>
        <w:tabs>
          <w:tab w:val="left" w:pos="720"/>
        </w:tabs>
        <w:divId w:val="1154181471"/>
      </w:pPr>
      <w:r>
        <w:t xml:space="preserve">Expand the </w:t>
      </w:r>
      <w:r>
        <w:rPr>
          <w:b/>
          <w:bCs/>
        </w:rPr>
        <w:t>Controller</w:t>
      </w:r>
      <w:r>
        <w:t xml:space="preserve"> node in the </w:t>
      </w:r>
      <w:r>
        <w:rPr>
          <w:b/>
          <w:bCs/>
        </w:rPr>
        <w:t>Controller Variables</w:t>
      </w:r>
      <w:r>
        <w:t xml:space="preserve"> tree and expand the </w:t>
      </w:r>
      <w:r>
        <w:rPr>
          <w:b/>
          <w:bCs/>
        </w:rPr>
        <w:t>Exogenous Variables</w:t>
      </w:r>
      <w:r>
        <w:t xml:space="preserve"> list. All variables in this list must be configured.</w:t>
      </w:r>
    </w:p>
    <w:p w:rsidR="00615B04" w:rsidRDefault="00A64DAE" w:rsidP="00615B04">
      <w:pPr>
        <w:tabs>
          <w:tab w:val="left" w:pos="720"/>
        </w:tabs>
        <w:ind w:left="720"/>
        <w:jc w:val="center"/>
        <w:divId w:val="1154181471"/>
      </w:pPr>
      <w:r>
        <w:rPr>
          <w:noProof/>
        </w:rPr>
        <w:lastRenderedPageBreak/>
        <w:drawing>
          <wp:inline distT="0" distB="0" distL="0" distR="0">
            <wp:extent cx="4465320" cy="2240280"/>
            <wp:effectExtent l="19050" t="0" r="0" b="0"/>
            <wp:docPr id="430" name="Picture 429" descr="Fig8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uc 3.jpg"/>
                    <pic:cNvPicPr/>
                  </pic:nvPicPr>
                  <pic:blipFill>
                    <a:blip r:embed="rId132" cstate="print"/>
                    <a:stretch>
                      <a:fillRect/>
                    </a:stretch>
                  </pic:blipFill>
                  <pic:spPr>
                    <a:xfrm>
                      <a:off x="0" y="0"/>
                      <a:ext cx="4465320" cy="2240280"/>
                    </a:xfrm>
                    <a:prstGeom prst="rect">
                      <a:avLst/>
                    </a:prstGeom>
                  </pic:spPr>
                </pic:pic>
              </a:graphicData>
            </a:graphic>
          </wp:inline>
        </w:drawing>
      </w:r>
    </w:p>
    <w:p w:rsidR="00615B04" w:rsidRDefault="00615B04" w:rsidP="005E45AF">
      <w:pPr>
        <w:numPr>
          <w:ilvl w:val="0"/>
          <w:numId w:val="149"/>
        </w:numPr>
        <w:tabs>
          <w:tab w:val="left" w:pos="720"/>
        </w:tabs>
        <w:divId w:val="1154181471"/>
      </w:pPr>
      <w:r>
        <w:t xml:space="preserve">Click a variable from the </w:t>
      </w:r>
      <w:r>
        <w:rPr>
          <w:b/>
          <w:bCs/>
        </w:rPr>
        <w:t>Exogenous Variables</w:t>
      </w:r>
      <w:r>
        <w:t xml:space="preserve"> list to start its configuration.</w:t>
      </w:r>
    </w:p>
    <w:p w:rsidR="00615B04" w:rsidRDefault="00615B04" w:rsidP="00615B04">
      <w:pPr>
        <w:ind w:left="720"/>
        <w:divId w:val="1154181471"/>
      </w:pPr>
      <w:r>
        <w:t>a.</w:t>
      </w:r>
      <w:r>
        <w:rPr>
          <w:sz w:val="12"/>
          <w:szCs w:val="12"/>
        </w:rPr>
        <w:t>      </w:t>
      </w:r>
      <w:r>
        <w:t xml:space="preserve">Each variable can be configured to be a </w:t>
      </w:r>
      <w:r>
        <w:rPr>
          <w:b/>
          <w:bCs/>
        </w:rPr>
        <w:t>Constant</w:t>
      </w:r>
      <w:r>
        <w:t xml:space="preserve"> or to be a </w:t>
      </w:r>
      <w:r>
        <w:rPr>
          <w:b/>
          <w:bCs/>
        </w:rPr>
        <w:t>Variable</w:t>
      </w:r>
      <w:r>
        <w:t xml:space="preserve"> by using the </w:t>
      </w:r>
      <w:r>
        <w:rPr>
          <w:b/>
          <w:bCs/>
        </w:rPr>
        <w:t>Type</w:t>
      </w:r>
      <w:r>
        <w:t xml:space="preserve"> list box. The constant value is specified in the </w:t>
      </w:r>
      <w:r>
        <w:rPr>
          <w:b/>
          <w:bCs/>
        </w:rPr>
        <w:t>Value</w:t>
      </w:r>
      <w:r>
        <w:t xml:space="preserve"> edit box. If the </w:t>
      </w:r>
      <w:r>
        <w:rPr>
          <w:b/>
          <w:bCs/>
        </w:rPr>
        <w:t>Type</w:t>
      </w:r>
      <w:r>
        <w:t xml:space="preserve"> is set to </w:t>
      </w:r>
      <w:r>
        <w:rPr>
          <w:b/>
          <w:bCs/>
        </w:rPr>
        <w:t>Variable</w:t>
      </w:r>
      <w:r>
        <w:t>, then the value of the selected exogenous variable is defined by a table parameterized by scheduled variables.</w:t>
      </w:r>
    </w:p>
    <w:p w:rsidR="00615B04" w:rsidRDefault="00615B04" w:rsidP="00615B04">
      <w:pPr>
        <w:ind w:left="720"/>
        <w:divId w:val="1154181471"/>
      </w:pPr>
      <w:r>
        <w:t>b.</w:t>
      </w:r>
      <w:r>
        <w:rPr>
          <w:sz w:val="12"/>
          <w:szCs w:val="12"/>
        </w:rPr>
        <w:t>      </w:t>
      </w:r>
      <w:bookmarkStart w:id="122" w:name="OLE_LINK16"/>
      <w:bookmarkStart w:id="123" w:name="OLE_LINK17"/>
      <w:r>
        <w:t xml:space="preserve">Click </w:t>
      </w:r>
      <w:r>
        <w:rPr>
          <w:b/>
          <w:bCs/>
        </w:rPr>
        <w:t>Edit Coordinates</w:t>
      </w:r>
      <w:r>
        <w:t xml:space="preserve"> to open the </w:t>
      </w:r>
      <w:r>
        <w:rPr>
          <w:b/>
          <w:bCs/>
        </w:rPr>
        <w:t xml:space="preserve">Scheduled </w:t>
      </w:r>
      <w:bookmarkEnd w:id="122"/>
      <w:bookmarkEnd w:id="123"/>
      <w:r>
        <w:rPr>
          <w:b/>
          <w:bCs/>
        </w:rPr>
        <w:t>Variables Coordinates</w:t>
      </w:r>
      <w:r>
        <w:t xml:space="preserve"> dialog. Enter the coordinates for all scheduled variables that parameterize the table.</w:t>
      </w:r>
    </w:p>
    <w:p w:rsidR="00615B04" w:rsidRDefault="00615B04" w:rsidP="00615B04">
      <w:pPr>
        <w:pStyle w:val="doubleindent"/>
        <w:divId w:val="1154181471"/>
      </w:pPr>
      <w:r>
        <w:t xml:space="preserve">The coordinate values can be entered manually, can be copied from </w:t>
      </w:r>
      <w:r>
        <w:rPr>
          <w:b/>
          <w:bCs/>
        </w:rPr>
        <w:t>Feedforward</w:t>
      </w:r>
      <w:r>
        <w:t xml:space="preserve"> </w:t>
      </w:r>
      <w:r>
        <w:rPr>
          <w:b/>
          <w:bCs/>
        </w:rPr>
        <w:t>Coordinates</w:t>
      </w:r>
      <w:r>
        <w:t xml:space="preserve"> by using the </w:t>
      </w:r>
      <w:r>
        <w:rPr>
          <w:b/>
          <w:bCs/>
        </w:rPr>
        <w:t>Copy from FF</w:t>
      </w:r>
      <w:r>
        <w:t xml:space="preserve"> or by copy and paste. If no points are specified for a scheduled variable (the corresponding column is kept empty), then it is assumed that the table does not depend on this particular scheduled variable.</w:t>
      </w:r>
    </w:p>
    <w:p w:rsidR="00615B04" w:rsidRDefault="00615B04" w:rsidP="00615B04">
      <w:pPr>
        <w:pStyle w:val="doubleindent"/>
        <w:divId w:val="1154181471"/>
      </w:pPr>
      <w:r>
        <w:t xml:space="preserve">Close the </w:t>
      </w:r>
      <w:r>
        <w:rPr>
          <w:b/>
          <w:bCs/>
        </w:rPr>
        <w:t>Scheduled Variables Coordinates</w:t>
      </w:r>
      <w:r>
        <w:t xml:space="preserve"> dialog.</w:t>
      </w:r>
    </w:p>
    <w:p w:rsidR="00615B04" w:rsidRDefault="00A64DAE" w:rsidP="00615B04">
      <w:pPr>
        <w:jc w:val="center"/>
        <w:divId w:val="1154181471"/>
      </w:pPr>
      <w:r>
        <w:rPr>
          <w:noProof/>
        </w:rPr>
        <w:drawing>
          <wp:inline distT="0" distB="0" distL="0" distR="0">
            <wp:extent cx="5516880" cy="2796540"/>
            <wp:effectExtent l="19050" t="0" r="7620" b="0"/>
            <wp:docPr id="431" name="Picture 430" descr="Fig9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UC 3.JPG"/>
                    <pic:cNvPicPr/>
                  </pic:nvPicPr>
                  <pic:blipFill>
                    <a:blip r:embed="rId133" cstate="print"/>
                    <a:stretch>
                      <a:fillRect/>
                    </a:stretch>
                  </pic:blipFill>
                  <pic:spPr>
                    <a:xfrm>
                      <a:off x="0" y="0"/>
                      <a:ext cx="5516880" cy="2796540"/>
                    </a:xfrm>
                    <a:prstGeom prst="rect">
                      <a:avLst/>
                    </a:prstGeom>
                  </pic:spPr>
                </pic:pic>
              </a:graphicData>
            </a:graphic>
          </wp:inline>
        </w:drawing>
      </w:r>
    </w:p>
    <w:p w:rsidR="00615B04" w:rsidRDefault="00615B04" w:rsidP="00615B04">
      <w:pPr>
        <w:ind w:left="940"/>
        <w:divId w:val="1154181471"/>
      </w:pPr>
      <w:r>
        <w:t>c.</w:t>
      </w:r>
      <w:r>
        <w:rPr>
          <w:sz w:val="12"/>
          <w:szCs w:val="12"/>
        </w:rPr>
        <w:t>      </w:t>
      </w:r>
      <w:r>
        <w:t xml:space="preserve">Select the </w:t>
      </w:r>
      <w:r>
        <w:rPr>
          <w:b/>
          <w:bCs/>
        </w:rPr>
        <w:t>Data</w:t>
      </w:r>
      <w:r>
        <w:t xml:space="preserve"> tab and fill the table. If there are more than two scheduled variables, then use the </w:t>
      </w:r>
      <w:r>
        <w:rPr>
          <w:b/>
          <w:bCs/>
        </w:rPr>
        <w:t>Operating Point Selector</w:t>
      </w:r>
      <w:r>
        <w:t xml:space="preserve"> to select a two dimensional sub-table.</w:t>
      </w:r>
    </w:p>
    <w:p w:rsidR="00E30D48" w:rsidRDefault="00615B04" w:rsidP="00615B04">
      <w:pPr>
        <w:pStyle w:val="doubleindent"/>
        <w:divId w:val="1154181471"/>
      </w:pPr>
      <w:bookmarkStart w:id="124" w:name="OLE_LINK69"/>
      <w:bookmarkStart w:id="125" w:name="OLE_LINK70"/>
      <w:r>
        <w:lastRenderedPageBreak/>
        <w:t>The table can be filled manually by using copy and paste</w:t>
      </w:r>
      <w:r w:rsidR="00E30D48">
        <w:t>,</w:t>
      </w:r>
      <w:r>
        <w:t xml:space="preserve"> or by </w:t>
      </w:r>
      <w:r w:rsidR="00E30D48">
        <w:t>entering a value in the text field and connecting it to the selected cells or entire table by clicking one of the operation buttons.</w:t>
      </w:r>
    </w:p>
    <w:p w:rsidR="00650B1F" w:rsidRDefault="00650B1F">
      <w:pPr>
        <w:pStyle w:val="doubleindent"/>
        <w:divId w:val="1154181471"/>
      </w:pPr>
      <w:r>
        <w:rPr>
          <w:noProof/>
        </w:rPr>
        <w:drawing>
          <wp:inline distT="0" distB="0" distL="0" distR="0">
            <wp:extent cx="2581275" cy="266700"/>
            <wp:effectExtent l="19050" t="0" r="9525" b="0"/>
            <wp:docPr id="5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2581275" cy="266700"/>
                    </a:xfrm>
                    <a:prstGeom prst="rect">
                      <a:avLst/>
                    </a:prstGeom>
                    <a:noFill/>
                    <a:ln w="9525">
                      <a:noFill/>
                      <a:miter lim="800000"/>
                      <a:headEnd/>
                      <a:tailEnd/>
                    </a:ln>
                  </pic:spPr>
                </pic:pic>
              </a:graphicData>
            </a:graphic>
          </wp:inline>
        </w:drawing>
      </w:r>
    </w:p>
    <w:bookmarkEnd w:id="124"/>
    <w:bookmarkEnd w:id="125"/>
    <w:p w:rsidR="00615B04" w:rsidRDefault="00615B04" w:rsidP="00615B04">
      <w:pPr>
        <w:pStyle w:val="doubleindent"/>
        <w:divId w:val="1154181471"/>
      </w:pPr>
      <w:r>
        <w:t xml:space="preserve">The table can be kept empty (or all values set to zero) if it is assumed that it will be computed by a model during the </w:t>
      </w:r>
      <w:r>
        <w:rPr>
          <w:b/>
          <w:bCs/>
        </w:rPr>
        <w:t>Feedforward Design</w:t>
      </w:r>
      <w:r>
        <w:t xml:space="preserve"> process.</w:t>
      </w:r>
    </w:p>
    <w:p w:rsidR="00615B04" w:rsidRDefault="00615B04" w:rsidP="00615B04">
      <w:pPr>
        <w:ind w:left="720"/>
        <w:divId w:val="1154181471"/>
      </w:pPr>
      <w:r>
        <w:t>d.</w:t>
      </w:r>
      <w:r>
        <w:rPr>
          <w:sz w:val="12"/>
          <w:szCs w:val="12"/>
        </w:rPr>
        <w:t>      </w:t>
      </w:r>
      <w:r>
        <w:t xml:space="preserve">Select the </w:t>
      </w:r>
      <w:r>
        <w:rPr>
          <w:b/>
          <w:bCs/>
        </w:rPr>
        <w:t>Plot</w:t>
      </w:r>
      <w:r>
        <w:t xml:space="preserve"> tab to visualize the table data.</w:t>
      </w:r>
    </w:p>
    <w:p w:rsidR="00615B04" w:rsidRDefault="00615B04" w:rsidP="005E45AF">
      <w:pPr>
        <w:numPr>
          <w:ilvl w:val="0"/>
          <w:numId w:val="150"/>
        </w:numPr>
        <w:tabs>
          <w:tab w:val="left" w:pos="720"/>
        </w:tabs>
        <w:divId w:val="1154181471"/>
      </w:pPr>
      <w:r>
        <w:t xml:space="preserve">Expand the </w:t>
      </w:r>
      <w:r>
        <w:rPr>
          <w:b/>
          <w:bCs/>
        </w:rPr>
        <w:t>Controller</w:t>
      </w:r>
      <w:r>
        <w:t xml:space="preserve"> node in the </w:t>
      </w:r>
      <w:r>
        <w:rPr>
          <w:b/>
          <w:bCs/>
        </w:rPr>
        <w:t>Controller Variables</w:t>
      </w:r>
      <w:r>
        <w:t xml:space="preserve"> tree and expand the </w:t>
      </w:r>
      <w:r>
        <w:rPr>
          <w:b/>
          <w:bCs/>
        </w:rPr>
        <w:t>Manipulated Variables</w:t>
      </w:r>
      <w:r>
        <w:t xml:space="preserve"> list. All manipulated variables in this list must be configured.</w:t>
      </w:r>
    </w:p>
    <w:p w:rsidR="00615B04" w:rsidRDefault="00EA2896" w:rsidP="00615B04">
      <w:pPr>
        <w:tabs>
          <w:tab w:val="left" w:pos="720"/>
        </w:tabs>
        <w:ind w:left="720"/>
        <w:jc w:val="center"/>
        <w:divId w:val="1154181471"/>
      </w:pPr>
      <w:r>
        <w:rPr>
          <w:noProof/>
        </w:rPr>
        <w:drawing>
          <wp:inline distT="0" distB="0" distL="0" distR="0">
            <wp:extent cx="5943600" cy="3496945"/>
            <wp:effectExtent l="19050" t="0" r="0" b="0"/>
            <wp:docPr id="514" name="Picture 513" descr="Fig10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UC 3.jpg"/>
                    <pic:cNvPicPr/>
                  </pic:nvPicPr>
                  <pic:blipFill>
                    <a:blip r:embed="rId135" cstate="print"/>
                    <a:stretch>
                      <a:fillRect/>
                    </a:stretch>
                  </pic:blipFill>
                  <pic:spPr>
                    <a:xfrm>
                      <a:off x="0" y="0"/>
                      <a:ext cx="5943600" cy="3496945"/>
                    </a:xfrm>
                    <a:prstGeom prst="rect">
                      <a:avLst/>
                    </a:prstGeom>
                  </pic:spPr>
                </pic:pic>
              </a:graphicData>
            </a:graphic>
          </wp:inline>
        </w:drawing>
      </w:r>
    </w:p>
    <w:p w:rsidR="00615B04" w:rsidRDefault="00615B04" w:rsidP="005E45AF">
      <w:pPr>
        <w:numPr>
          <w:ilvl w:val="0"/>
          <w:numId w:val="150"/>
        </w:numPr>
        <w:tabs>
          <w:tab w:val="left" w:pos="720"/>
        </w:tabs>
        <w:divId w:val="1154181471"/>
      </w:pPr>
      <w:r>
        <w:t xml:space="preserve">Select a manipulated variable from the </w:t>
      </w:r>
      <w:r>
        <w:rPr>
          <w:b/>
          <w:bCs/>
        </w:rPr>
        <w:t>Manipulated Variables</w:t>
      </w:r>
      <w:r>
        <w:t xml:space="preserve"> list and start its configuration.</w:t>
      </w:r>
    </w:p>
    <w:p w:rsidR="00615B04" w:rsidRDefault="00615B04" w:rsidP="005E45AF">
      <w:pPr>
        <w:numPr>
          <w:ilvl w:val="0"/>
          <w:numId w:val="150"/>
        </w:numPr>
        <w:tabs>
          <w:tab w:val="left" w:pos="720"/>
        </w:tabs>
        <w:divId w:val="1154181471"/>
      </w:pPr>
      <w:r>
        <w:t xml:space="preserve">Each variable can be compensated for nonlinearities. Select the </w:t>
      </w:r>
      <w:r>
        <w:rPr>
          <w:b/>
          <w:bCs/>
        </w:rPr>
        <w:t>Nonlinear</w:t>
      </w:r>
      <w:r>
        <w:t xml:space="preserve"> </w:t>
      </w:r>
      <w:r>
        <w:rPr>
          <w:b/>
          <w:bCs/>
        </w:rPr>
        <w:t>Compensator Used</w:t>
      </w:r>
      <w:r>
        <w:t xml:space="preserve"> checkbox to use the nonlinear compensation.</w:t>
      </w:r>
    </w:p>
    <w:p w:rsidR="00615B04" w:rsidRDefault="00615B04" w:rsidP="005E45AF">
      <w:pPr>
        <w:numPr>
          <w:ilvl w:val="0"/>
          <w:numId w:val="150"/>
        </w:numPr>
        <w:tabs>
          <w:tab w:val="left" w:pos="720"/>
        </w:tabs>
        <w:divId w:val="1154181471"/>
      </w:pPr>
      <w:r>
        <w:t xml:space="preserve">Select the </w:t>
      </w:r>
      <w:r>
        <w:rPr>
          <w:b/>
          <w:bCs/>
        </w:rPr>
        <w:t>Mode</w:t>
      </w:r>
      <w:r>
        <w:t xml:space="preserve"> of the manipulated variable. Possible options are </w:t>
      </w:r>
      <w:r>
        <w:rPr>
          <w:b/>
          <w:bCs/>
        </w:rPr>
        <w:t>Feedforward only</w:t>
      </w:r>
      <w:r>
        <w:t xml:space="preserve"> or </w:t>
      </w:r>
      <w:proofErr w:type="spellStart"/>
      <w:r>
        <w:rPr>
          <w:b/>
          <w:bCs/>
        </w:rPr>
        <w:t>Feedback+Feedforward</w:t>
      </w:r>
      <w:proofErr w:type="spellEnd"/>
      <w:r>
        <w:t>.</w:t>
      </w:r>
    </w:p>
    <w:p w:rsidR="00615B04" w:rsidRDefault="00615B04" w:rsidP="005E45AF">
      <w:pPr>
        <w:numPr>
          <w:ilvl w:val="0"/>
          <w:numId w:val="150"/>
        </w:numPr>
        <w:tabs>
          <w:tab w:val="left" w:pos="720"/>
        </w:tabs>
        <w:divId w:val="1154181471"/>
      </w:pPr>
      <w:r>
        <w:t xml:space="preserve">Specify the feedback ranges by using </w:t>
      </w:r>
      <w:r w:rsidR="00C34D3E" w:rsidRPr="00C34D3E">
        <w:rPr>
          <w:bCs/>
        </w:rPr>
        <w:t>positive and</w:t>
      </w:r>
      <w:r w:rsidR="00C34D3E">
        <w:rPr>
          <w:b/>
          <w:bCs/>
        </w:rPr>
        <w:t xml:space="preserve"> </w:t>
      </w:r>
      <w:r w:rsidR="00C34D3E">
        <w:t>negative offsets to the feedforward value</w:t>
      </w:r>
      <w:r>
        <w:t xml:space="preserve">. The units </w:t>
      </w:r>
      <w:r w:rsidR="00C34D3E">
        <w:t xml:space="preserve">of the offsets </w:t>
      </w:r>
      <w:r>
        <w:t>correspond to actuator physical units.</w:t>
      </w:r>
    </w:p>
    <w:p w:rsidR="00C34D3E" w:rsidRDefault="00937B21" w:rsidP="00C34D3E">
      <w:pPr>
        <w:ind w:left="720"/>
        <w:jc w:val="center"/>
        <w:divId w:val="1154181471"/>
      </w:pPr>
      <w:r>
        <w:rPr>
          <w:noProof/>
        </w:rPr>
        <w:lastRenderedPageBreak/>
        <w:drawing>
          <wp:inline distT="0" distB="0" distL="0" distR="0">
            <wp:extent cx="3455670" cy="2745223"/>
            <wp:effectExtent l="19050" t="0" r="0" b="0"/>
            <wp:docPr id="5" name="Picture 487" descr="Fig13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_UC 3.jpg"/>
                    <pic:cNvPicPr/>
                  </pic:nvPicPr>
                  <pic:blipFill>
                    <a:blip r:embed="rId136" cstate="print"/>
                    <a:stretch>
                      <a:fillRect/>
                    </a:stretch>
                  </pic:blipFill>
                  <pic:spPr>
                    <a:xfrm>
                      <a:off x="0" y="0"/>
                      <a:ext cx="3456995" cy="2746276"/>
                    </a:xfrm>
                    <a:prstGeom prst="rect">
                      <a:avLst/>
                    </a:prstGeom>
                  </pic:spPr>
                </pic:pic>
              </a:graphicData>
            </a:graphic>
          </wp:inline>
        </w:drawing>
      </w:r>
    </w:p>
    <w:p w:rsidR="00615B04" w:rsidRDefault="00615B04" w:rsidP="005E45AF">
      <w:pPr>
        <w:numPr>
          <w:ilvl w:val="0"/>
          <w:numId w:val="150"/>
        </w:numPr>
        <w:tabs>
          <w:tab w:val="left" w:pos="720"/>
        </w:tabs>
        <w:divId w:val="1154181471"/>
      </w:pPr>
      <w:r>
        <w:t xml:space="preserve">Expand the selected manipulated variable in the </w:t>
      </w:r>
      <w:r>
        <w:rPr>
          <w:b/>
          <w:bCs/>
        </w:rPr>
        <w:t>Controller Variables</w:t>
      </w:r>
      <w:r>
        <w:t xml:space="preserve"> tree and configure its </w:t>
      </w:r>
      <w:r>
        <w:rPr>
          <w:b/>
          <w:bCs/>
        </w:rPr>
        <w:t>Setpoint</w:t>
      </w:r>
      <w:r>
        <w:t xml:space="preserve">, </w:t>
      </w:r>
      <w:r>
        <w:rPr>
          <w:b/>
          <w:bCs/>
        </w:rPr>
        <w:t>Maximum</w:t>
      </w:r>
      <w:r>
        <w:t xml:space="preserve"> and </w:t>
      </w:r>
      <w:r>
        <w:rPr>
          <w:b/>
          <w:bCs/>
        </w:rPr>
        <w:t>Minimum</w:t>
      </w:r>
      <w:r>
        <w:t xml:space="preserve">. These signals can be either </w:t>
      </w:r>
      <w:proofErr w:type="gramStart"/>
      <w:r>
        <w:rPr>
          <w:b/>
          <w:bCs/>
        </w:rPr>
        <w:t>Constant</w:t>
      </w:r>
      <w:proofErr w:type="gramEnd"/>
      <w:r>
        <w:t xml:space="preserve"> or </w:t>
      </w:r>
      <w:r>
        <w:rPr>
          <w:b/>
          <w:bCs/>
        </w:rPr>
        <w:t>Variable.</w:t>
      </w:r>
      <w:r>
        <w:t xml:space="preserve"> The configuration of </w:t>
      </w:r>
      <w:r>
        <w:rPr>
          <w:b/>
          <w:bCs/>
        </w:rPr>
        <w:t>Variable</w:t>
      </w:r>
      <w:r>
        <w:t xml:space="preserve"> type is identical to the </w:t>
      </w:r>
      <w:r>
        <w:rPr>
          <w:b/>
          <w:bCs/>
        </w:rPr>
        <w:t>Exogenous Variable</w:t>
      </w:r>
      <w:r>
        <w:t xml:space="preserve"> configuration and is described by steps 2a, 2b, 2c and 2d above.</w:t>
      </w:r>
    </w:p>
    <w:p w:rsidR="00615B04" w:rsidRDefault="00EA2896" w:rsidP="00615B04">
      <w:pPr>
        <w:tabs>
          <w:tab w:val="left" w:pos="720"/>
        </w:tabs>
        <w:ind w:left="720"/>
        <w:jc w:val="center"/>
        <w:divId w:val="1154181471"/>
      </w:pPr>
      <w:r>
        <w:rPr>
          <w:noProof/>
        </w:rPr>
        <w:drawing>
          <wp:inline distT="0" distB="0" distL="0" distR="0">
            <wp:extent cx="5943600" cy="2975610"/>
            <wp:effectExtent l="19050" t="0" r="0" b="0"/>
            <wp:docPr id="524" name="Picture 523" descr="Fig11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UC 3.jpg"/>
                    <pic:cNvPicPr/>
                  </pic:nvPicPr>
                  <pic:blipFill>
                    <a:blip r:embed="rId137" cstate="print"/>
                    <a:stretch>
                      <a:fillRect/>
                    </a:stretch>
                  </pic:blipFill>
                  <pic:spPr>
                    <a:xfrm>
                      <a:off x="0" y="0"/>
                      <a:ext cx="5943600" cy="2975610"/>
                    </a:xfrm>
                    <a:prstGeom prst="rect">
                      <a:avLst/>
                    </a:prstGeom>
                  </pic:spPr>
                </pic:pic>
              </a:graphicData>
            </a:graphic>
          </wp:inline>
        </w:drawing>
      </w:r>
    </w:p>
    <w:p w:rsidR="00615B04" w:rsidRDefault="00615B04" w:rsidP="005E45AF">
      <w:pPr>
        <w:numPr>
          <w:ilvl w:val="0"/>
          <w:numId w:val="150"/>
        </w:numPr>
        <w:tabs>
          <w:tab w:val="left" w:pos="720"/>
        </w:tabs>
        <w:divId w:val="1154181471"/>
      </w:pPr>
      <w:r>
        <w:t xml:space="preserve">Expand the </w:t>
      </w:r>
      <w:r>
        <w:rPr>
          <w:b/>
          <w:bCs/>
        </w:rPr>
        <w:t>Controller</w:t>
      </w:r>
      <w:r>
        <w:t xml:space="preserve"> node in the </w:t>
      </w:r>
      <w:r>
        <w:rPr>
          <w:b/>
          <w:bCs/>
        </w:rPr>
        <w:t>Controller Variables</w:t>
      </w:r>
      <w:r>
        <w:t xml:space="preserve"> tree and expand the </w:t>
      </w:r>
      <w:r>
        <w:rPr>
          <w:b/>
          <w:bCs/>
        </w:rPr>
        <w:t>Controlled Variables</w:t>
      </w:r>
      <w:r>
        <w:t xml:space="preserve"> list. All controlled variables in this list must be configured.</w:t>
      </w:r>
    </w:p>
    <w:p w:rsidR="00615B04" w:rsidRDefault="00EA2896" w:rsidP="00615B04">
      <w:pPr>
        <w:tabs>
          <w:tab w:val="left" w:pos="720"/>
        </w:tabs>
        <w:ind w:left="720"/>
        <w:jc w:val="center"/>
        <w:divId w:val="1154181471"/>
      </w:pPr>
      <w:r>
        <w:rPr>
          <w:noProof/>
        </w:rPr>
        <w:lastRenderedPageBreak/>
        <w:drawing>
          <wp:inline distT="0" distB="0" distL="0" distR="0">
            <wp:extent cx="5779460" cy="3327568"/>
            <wp:effectExtent l="19050" t="0" r="0" b="0"/>
            <wp:docPr id="538" name="Picture 537" descr="Fig12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UC 3.jpg"/>
                    <pic:cNvPicPr/>
                  </pic:nvPicPr>
                  <pic:blipFill>
                    <a:blip r:embed="rId138" cstate="print"/>
                    <a:stretch>
                      <a:fillRect/>
                    </a:stretch>
                  </pic:blipFill>
                  <pic:spPr>
                    <a:xfrm>
                      <a:off x="0" y="0"/>
                      <a:ext cx="5779460" cy="3327568"/>
                    </a:xfrm>
                    <a:prstGeom prst="rect">
                      <a:avLst/>
                    </a:prstGeom>
                  </pic:spPr>
                </pic:pic>
              </a:graphicData>
            </a:graphic>
          </wp:inline>
        </w:drawing>
      </w:r>
    </w:p>
    <w:p w:rsidR="00615B04" w:rsidRDefault="00615B04" w:rsidP="005E45AF">
      <w:pPr>
        <w:numPr>
          <w:ilvl w:val="0"/>
          <w:numId w:val="150"/>
        </w:numPr>
        <w:tabs>
          <w:tab w:val="left" w:pos="720"/>
        </w:tabs>
        <w:divId w:val="1154181471"/>
      </w:pPr>
      <w:r>
        <w:t xml:space="preserve">Select a controlled variable from the </w:t>
      </w:r>
      <w:r>
        <w:rPr>
          <w:b/>
          <w:bCs/>
        </w:rPr>
        <w:t>Controlled Variables</w:t>
      </w:r>
      <w:r>
        <w:t xml:space="preserve"> list and start its configuration:</w:t>
      </w:r>
    </w:p>
    <w:p w:rsidR="00615B04" w:rsidRDefault="00615B04" w:rsidP="00615B04">
      <w:pPr>
        <w:pStyle w:val="indent"/>
        <w:divId w:val="1154181471"/>
      </w:pPr>
      <w:r>
        <w:t xml:space="preserve">Check </w:t>
      </w:r>
      <w:r>
        <w:rPr>
          <w:b/>
          <w:bCs/>
        </w:rPr>
        <w:t>Setpoint</w:t>
      </w:r>
      <w:r>
        <w:t xml:space="preserve"> if the controlled variable is a tracking variable.</w:t>
      </w:r>
    </w:p>
    <w:p w:rsidR="00615B04" w:rsidRDefault="00615B04" w:rsidP="00615B04">
      <w:pPr>
        <w:pStyle w:val="indent"/>
        <w:divId w:val="1154181471"/>
      </w:pPr>
      <w:r>
        <w:t xml:space="preserve">Check </w:t>
      </w:r>
      <w:r>
        <w:rPr>
          <w:b/>
          <w:bCs/>
        </w:rPr>
        <w:t>Maximum</w:t>
      </w:r>
      <w:r>
        <w:t> if the controlled variable has an upper limit.</w:t>
      </w:r>
    </w:p>
    <w:p w:rsidR="00615B04" w:rsidRDefault="00615B04" w:rsidP="00615B04">
      <w:pPr>
        <w:pStyle w:val="indent"/>
        <w:divId w:val="1154181471"/>
      </w:pPr>
      <w:r>
        <w:t xml:space="preserve">Check </w:t>
      </w:r>
      <w:r>
        <w:rPr>
          <w:b/>
          <w:bCs/>
        </w:rPr>
        <w:t>Minimum</w:t>
      </w:r>
      <w:r>
        <w:t xml:space="preserve"> if the controlled variable has a lower limit.</w:t>
      </w:r>
    </w:p>
    <w:p w:rsidR="00615B04" w:rsidRDefault="00615B04" w:rsidP="00615B04">
      <w:pPr>
        <w:pStyle w:val="indent"/>
        <w:divId w:val="1154181471"/>
      </w:pPr>
      <w:r>
        <w:t xml:space="preserve">Each variable can be compensated for nonlinearities. Check </w:t>
      </w:r>
      <w:r>
        <w:rPr>
          <w:b/>
          <w:bCs/>
        </w:rPr>
        <w:t>Nonlinear Compensator Used</w:t>
      </w:r>
      <w:r>
        <w:t xml:space="preserve"> to use the nonlinear compensation.</w:t>
      </w:r>
    </w:p>
    <w:p w:rsidR="00615B04" w:rsidRDefault="00615B04" w:rsidP="005E45AF">
      <w:pPr>
        <w:numPr>
          <w:ilvl w:val="0"/>
          <w:numId w:val="151"/>
        </w:numPr>
        <w:tabs>
          <w:tab w:val="left" w:pos="720"/>
        </w:tabs>
        <w:divId w:val="1154181471"/>
      </w:pPr>
      <w:r>
        <w:t xml:space="preserve">Expand the selected controlled variable in the </w:t>
      </w:r>
      <w:r>
        <w:rPr>
          <w:b/>
          <w:bCs/>
        </w:rPr>
        <w:t>Controller Variables</w:t>
      </w:r>
      <w:r>
        <w:t xml:space="preserve"> tree and configure its </w:t>
      </w:r>
      <w:r>
        <w:rPr>
          <w:b/>
          <w:bCs/>
        </w:rPr>
        <w:t>Setpoint</w:t>
      </w:r>
      <w:r>
        <w:t xml:space="preserve">, </w:t>
      </w:r>
      <w:r>
        <w:rPr>
          <w:b/>
          <w:bCs/>
        </w:rPr>
        <w:t>Maximum</w:t>
      </w:r>
      <w:r>
        <w:t xml:space="preserve"> and </w:t>
      </w:r>
      <w:r>
        <w:rPr>
          <w:b/>
          <w:bCs/>
        </w:rPr>
        <w:t xml:space="preserve">Minimum </w:t>
      </w:r>
      <w:r>
        <w:t xml:space="preserve">values. These signals can be either </w:t>
      </w:r>
      <w:proofErr w:type="gramStart"/>
      <w:r>
        <w:rPr>
          <w:b/>
          <w:bCs/>
        </w:rPr>
        <w:t>Constant</w:t>
      </w:r>
      <w:proofErr w:type="gramEnd"/>
      <w:r>
        <w:t xml:space="preserve"> or </w:t>
      </w:r>
      <w:r>
        <w:rPr>
          <w:b/>
          <w:bCs/>
        </w:rPr>
        <w:t>Variable.</w:t>
      </w:r>
      <w:r>
        <w:t xml:space="preserve"> The configuration of </w:t>
      </w:r>
      <w:r>
        <w:rPr>
          <w:b/>
          <w:bCs/>
        </w:rPr>
        <w:t>Variable</w:t>
      </w:r>
      <w:r>
        <w:t xml:space="preserve"> type is identical to </w:t>
      </w:r>
      <w:r>
        <w:rPr>
          <w:b/>
          <w:bCs/>
        </w:rPr>
        <w:t>Exogenous Variable</w:t>
      </w:r>
      <w:r>
        <w:t xml:space="preserve"> configuration and is described by steps 2a, 2b, 2c and 2d earlier in this procedure.</w:t>
      </w:r>
    </w:p>
    <w:p w:rsidR="00615B04" w:rsidRDefault="00615B04" w:rsidP="005E45AF">
      <w:pPr>
        <w:numPr>
          <w:ilvl w:val="0"/>
          <w:numId w:val="151"/>
        </w:numPr>
        <w:tabs>
          <w:tab w:val="left" w:pos="720"/>
        </w:tabs>
        <w:divId w:val="1154181471"/>
      </w:pPr>
      <w:r>
        <w:t xml:space="preserve">Click </w:t>
      </w:r>
      <w:r>
        <w:rPr>
          <w:b/>
          <w:bCs/>
        </w:rPr>
        <w:t>Check Values</w:t>
      </w:r>
      <w:r>
        <w:t xml:space="preserve"> to check if the entered variable values (</w:t>
      </w:r>
      <w:r>
        <w:rPr>
          <w:b/>
          <w:bCs/>
        </w:rPr>
        <w:t>Setpoint, Maximum, Minimum</w:t>
      </w:r>
      <w:proofErr w:type="gramStart"/>
      <w:r>
        <w:rPr>
          <w:b/>
          <w:bCs/>
        </w:rPr>
        <w:t>, ..</w:t>
      </w:r>
      <w:proofErr w:type="gramEnd"/>
      <w:r>
        <w:t>) are within the limits specified on the</w:t>
      </w:r>
      <w:r w:rsidR="00BA6B00">
        <w:t xml:space="preserve"> </w:t>
      </w:r>
      <w:r w:rsidR="00BA6B00" w:rsidRPr="00E376BD">
        <w:rPr>
          <w:rStyle w:val="Hyperlink"/>
        </w:rPr>
        <w:t>Data Management</w:t>
      </w:r>
      <w:r w:rsidR="00E376BD">
        <w:rPr>
          <w:rStyle w:val="Hyperlink"/>
        </w:rPr>
        <w:t>\Range Check</w:t>
      </w:r>
      <w:r>
        <w:t xml:space="preserve"> display. It is recommended that each inconsistency be solved by changing the values of variables or ranges on the </w:t>
      </w:r>
      <w:r>
        <w:rPr>
          <w:b/>
          <w:bCs/>
        </w:rPr>
        <w:t>Range check</w:t>
      </w:r>
      <w:r>
        <w:t xml:space="preserve"> display.</w:t>
      </w:r>
    </w:p>
    <w:p w:rsidR="00615B04" w:rsidRPr="00C533E9" w:rsidRDefault="00615B04" w:rsidP="005E45AF">
      <w:pPr>
        <w:numPr>
          <w:ilvl w:val="0"/>
          <w:numId w:val="151"/>
        </w:numPr>
        <w:tabs>
          <w:tab w:val="left" w:pos="720"/>
        </w:tabs>
        <w:divId w:val="1154181471"/>
      </w:pPr>
      <w:bookmarkStart w:id="126" w:name="OLE_LINK26"/>
      <w:bookmarkStart w:id="127" w:name="OLE_LINK27"/>
      <w:r>
        <w:t xml:space="preserve">Select the type of </w:t>
      </w:r>
      <w:r>
        <w:rPr>
          <w:b/>
        </w:rPr>
        <w:t xml:space="preserve">Controller on-line solver. </w:t>
      </w:r>
    </w:p>
    <w:p w:rsidR="00615B04" w:rsidRDefault="00615B04" w:rsidP="00615B04">
      <w:pPr>
        <w:ind w:left="720"/>
        <w:divId w:val="1154181471"/>
      </w:pPr>
      <w:r w:rsidRPr="00F8360C">
        <w:t>The</w:t>
      </w:r>
      <w:r>
        <w:t xml:space="preserve"> </w:t>
      </w:r>
      <w:r>
        <w:rPr>
          <w:b/>
        </w:rPr>
        <w:t>Explicit</w:t>
      </w:r>
      <w:r>
        <w:t xml:space="preserve"> </w:t>
      </w:r>
      <w:r>
        <w:rPr>
          <w:b/>
        </w:rPr>
        <w:t>solver</w:t>
      </w:r>
      <w:r>
        <w:t xml:space="preserve"> is a better fit for systems with a large amount of memory available.</w:t>
      </w:r>
    </w:p>
    <w:p w:rsidR="00615B04" w:rsidRDefault="00615B04" w:rsidP="00615B04">
      <w:pPr>
        <w:ind w:left="720"/>
        <w:divId w:val="1154181471"/>
      </w:pPr>
      <w:r>
        <w:t xml:space="preserve">The </w:t>
      </w:r>
      <w:r>
        <w:rPr>
          <w:b/>
        </w:rPr>
        <w:t>Iterative</w:t>
      </w:r>
      <w:r w:rsidRPr="00F8360C">
        <w:rPr>
          <w:b/>
        </w:rPr>
        <w:t xml:space="preserve"> solver</w:t>
      </w:r>
      <w:r>
        <w:t xml:space="preserve"> is recommended for use when the amount of available memory is small. For example, if the overall number of constraints (on manipulated and controlled variables) in the control strategy exceeds 10, use the </w:t>
      </w:r>
      <w:r w:rsidRPr="00F8360C">
        <w:rPr>
          <w:b/>
        </w:rPr>
        <w:t>Iterative solver</w:t>
      </w:r>
      <w:r>
        <w:t>.</w:t>
      </w:r>
    </w:p>
    <w:bookmarkEnd w:id="126"/>
    <w:bookmarkEnd w:id="127"/>
    <w:p w:rsidR="00615B04" w:rsidRDefault="00615B04" w:rsidP="00615B04">
      <w:pPr>
        <w:pStyle w:val="lineparagraph"/>
        <w:divId w:val="1154181471"/>
        <w:rPr>
          <w:color w:val="0000FF"/>
          <w:sz w:val="20"/>
          <w:szCs w:val="20"/>
        </w:rPr>
      </w:pPr>
      <w:r>
        <w:rPr>
          <w:noProof/>
          <w:color w:val="0000FF"/>
          <w:sz w:val="20"/>
          <w:szCs w:val="20"/>
        </w:rPr>
        <w:drawing>
          <wp:inline distT="0" distB="0" distL="0" distR="0">
            <wp:extent cx="4762500" cy="120063"/>
            <wp:effectExtent l="19050" t="0" r="0" b="0"/>
            <wp:docPr id="423" name="Picture 216"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62500" cy="120063"/>
                    </a:xfrm>
                    <a:prstGeom prst="rect">
                      <a:avLst/>
                    </a:prstGeom>
                  </pic:spPr>
                </pic:pic>
              </a:graphicData>
            </a:graphic>
          </wp:inline>
        </w:drawing>
      </w:r>
    </w:p>
    <w:p w:rsidR="00615B04" w:rsidRDefault="00615B04" w:rsidP="00615B04">
      <w:pPr>
        <w:pStyle w:val="Heading6"/>
        <w:divId w:val="1154181471"/>
        <w:rPr>
          <w:rFonts w:eastAsia="Times New Roman"/>
        </w:rPr>
      </w:pPr>
      <w:r>
        <w:rPr>
          <w:rFonts w:eastAsia="Times New Roman"/>
        </w:rPr>
        <w:t>Related Topic</w:t>
      </w:r>
    </w:p>
    <w:p w:rsidR="00615B04" w:rsidRDefault="00127A1B" w:rsidP="00615B04">
      <w:pPr>
        <w:pStyle w:val="relatedtopiclink"/>
        <w:divId w:val="1154181471"/>
      </w:pPr>
      <w:hyperlink w:anchor="signal_range_check_htm" w:history="1">
        <w:r w:rsidR="00615B04">
          <w:rPr>
            <w:rStyle w:val="Hyperlink"/>
          </w:rPr>
          <w:t>Range Check</w:t>
        </w:r>
      </w:hyperlink>
    </w:p>
    <w:p w:rsidR="00615B04" w:rsidRDefault="00127A1B" w:rsidP="00615B04">
      <w:pPr>
        <w:pStyle w:val="relatedtopiclink"/>
        <w:divId w:val="1154181471"/>
      </w:pPr>
      <w:hyperlink w:anchor="feedforward_design_htm" w:history="1">
        <w:r w:rsidR="00615B04">
          <w:rPr>
            <w:rStyle w:val="Hyperlink"/>
          </w:rPr>
          <w:t>Feedforward Design</w:t>
        </w:r>
      </w:hyperlink>
    </w:p>
    <w:p w:rsidR="005E543F" w:rsidRDefault="005E543F" w:rsidP="00755077">
      <w:pPr>
        <w:pStyle w:val="Heading1"/>
        <w:divId w:val="1154181471"/>
        <w:rPr>
          <w:rFonts w:eastAsia="Times New Roman"/>
        </w:rPr>
      </w:pPr>
      <w:bookmarkStart w:id="128" w:name="_Toc356575020"/>
      <w:r>
        <w:rPr>
          <w:rFonts w:eastAsia="Times New Roman"/>
        </w:rPr>
        <w:t>Feedforward Design</w:t>
      </w:r>
      <w:bookmarkEnd w:id="128"/>
    </w:p>
    <w:p w:rsidR="005E543F" w:rsidRDefault="005E543F">
      <w:pPr>
        <w:divId w:val="1154181471"/>
      </w:pPr>
      <w:r>
        <w:t>The objective of feedforward design is</w:t>
      </w:r>
    </w:p>
    <w:p w:rsidR="005E543F" w:rsidRDefault="005E543F" w:rsidP="005E45AF">
      <w:pPr>
        <w:numPr>
          <w:ilvl w:val="0"/>
          <w:numId w:val="8"/>
        </w:numPr>
        <w:tabs>
          <w:tab w:val="left" w:pos="720"/>
        </w:tabs>
        <w:divId w:val="1154181471"/>
      </w:pPr>
      <w:r>
        <w:t>to compute the feedforward part of the controller,</w:t>
      </w:r>
    </w:p>
    <w:p w:rsidR="005E543F" w:rsidRDefault="005E543F" w:rsidP="005E45AF">
      <w:pPr>
        <w:numPr>
          <w:ilvl w:val="0"/>
          <w:numId w:val="8"/>
        </w:numPr>
        <w:tabs>
          <w:tab w:val="left" w:pos="720"/>
        </w:tabs>
        <w:divId w:val="1154181471"/>
      </w:pPr>
      <w:r>
        <w:t>to compute the missing setpoints by using the model</w:t>
      </w:r>
    </w:p>
    <w:p w:rsidR="005E543F" w:rsidRDefault="005E543F" w:rsidP="005E45AF">
      <w:pPr>
        <w:numPr>
          <w:ilvl w:val="0"/>
          <w:numId w:val="8"/>
        </w:numPr>
        <w:tabs>
          <w:tab w:val="left" w:pos="720"/>
        </w:tabs>
        <w:divId w:val="1154181471"/>
      </w:pPr>
      <w:proofErr w:type="gramStart"/>
      <w:r>
        <w:t>to</w:t>
      </w:r>
      <w:proofErr w:type="gramEnd"/>
      <w:r>
        <w:t xml:space="preserve"> extract all required information from the model for </w:t>
      </w:r>
      <w:r>
        <w:rPr>
          <w:b/>
          <w:bCs/>
        </w:rPr>
        <w:t>Feedback Design</w:t>
      </w:r>
      <w:r>
        <w:t>, such as local linear models, nonlinear compensators, computed setpoint tables, and so on.</w:t>
      </w:r>
    </w:p>
    <w:p w:rsidR="005E543F" w:rsidRDefault="005E543F">
      <w:pPr>
        <w:divId w:val="1154181471"/>
      </w:pPr>
      <w:r>
        <w:t>The feedforward design process can be divided into two parts:</w:t>
      </w:r>
    </w:p>
    <w:p w:rsidR="005E543F" w:rsidRDefault="00127A1B" w:rsidP="005E45AF">
      <w:pPr>
        <w:numPr>
          <w:ilvl w:val="0"/>
          <w:numId w:val="9"/>
        </w:numPr>
        <w:tabs>
          <w:tab w:val="left" w:pos="720"/>
        </w:tabs>
        <w:spacing w:after="180"/>
        <w:divId w:val="1154181471"/>
      </w:pPr>
      <w:r>
        <w:fldChar w:fldCharType="begin"/>
      </w:r>
      <w:r w:rsidR="005D1D97">
        <w:instrText xml:space="preserve"> REF _Ref341357710 \h </w:instrText>
      </w:r>
      <w:r>
        <w:fldChar w:fldCharType="separate"/>
      </w:r>
      <w:r w:rsidR="000352E0">
        <w:rPr>
          <w:rFonts w:eastAsia="Times New Roman"/>
        </w:rPr>
        <w:t>Tuning</w:t>
      </w:r>
      <w:r>
        <w:fldChar w:fldCharType="end"/>
      </w:r>
      <w:r w:rsidR="005D1D97">
        <w:t xml:space="preserve"> of weighting coe</w:t>
      </w:r>
      <w:r w:rsidR="00924AE9">
        <w:t>f</w:t>
      </w:r>
      <w:r w:rsidR="005D1D97">
        <w:t>ficients</w:t>
      </w:r>
    </w:p>
    <w:p w:rsidR="005E543F" w:rsidRDefault="005D1D97" w:rsidP="005E45AF">
      <w:pPr>
        <w:numPr>
          <w:ilvl w:val="0"/>
          <w:numId w:val="9"/>
        </w:numPr>
        <w:tabs>
          <w:tab w:val="left" w:pos="720"/>
        </w:tabs>
        <w:spacing w:after="180"/>
        <w:divId w:val="1154181471"/>
      </w:pPr>
      <w:r>
        <w:t xml:space="preserve">Definition of </w:t>
      </w:r>
      <w:r w:rsidR="00127A1B">
        <w:fldChar w:fldCharType="begin"/>
      </w:r>
      <w:r>
        <w:instrText xml:space="preserve"> REF _Ref322511430 \h </w:instrText>
      </w:r>
      <w:r w:rsidR="00127A1B">
        <w:fldChar w:fldCharType="separate"/>
      </w:r>
      <w:r w:rsidR="000352E0">
        <w:t>Operating Points</w:t>
      </w:r>
      <w:r w:rsidR="00127A1B">
        <w:fldChar w:fldCharType="end"/>
      </w:r>
    </w:p>
    <w:p w:rsidR="005E543F" w:rsidRDefault="0051408F">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184" name="Picture 184"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5E543F" w:rsidRDefault="005E543F" w:rsidP="00386319">
      <w:pPr>
        <w:pStyle w:val="Heading5"/>
        <w:divId w:val="1154181471"/>
        <w:rPr>
          <w:rFonts w:eastAsia="Times New Roman"/>
        </w:rPr>
      </w:pPr>
      <w:r>
        <w:rPr>
          <w:rFonts w:eastAsia="Times New Roman"/>
        </w:rPr>
        <w:t>Related Topics</w:t>
      </w:r>
    </w:p>
    <w:p w:rsidR="005E543F" w:rsidRDefault="00127A1B">
      <w:pPr>
        <w:pStyle w:val="relatedtopiclink"/>
        <w:divId w:val="1154181471"/>
      </w:pPr>
      <w:r>
        <w:fldChar w:fldCharType="begin"/>
      </w:r>
      <w:r w:rsidR="00386319">
        <w:instrText xml:space="preserve"> REF _Ref341357710 \h </w:instrText>
      </w:r>
      <w:r>
        <w:fldChar w:fldCharType="separate"/>
      </w:r>
      <w:r w:rsidR="000352E0">
        <w:rPr>
          <w:rFonts w:eastAsia="Times New Roman"/>
        </w:rPr>
        <w:t>Tuning</w:t>
      </w:r>
      <w:r>
        <w:fldChar w:fldCharType="end"/>
      </w:r>
    </w:p>
    <w:p w:rsidR="005E543F" w:rsidRDefault="00127A1B">
      <w:pPr>
        <w:pStyle w:val="relatedtopiclink"/>
        <w:divId w:val="1154181471"/>
      </w:pPr>
      <w:r>
        <w:fldChar w:fldCharType="begin"/>
      </w:r>
      <w:r w:rsidR="00386319">
        <w:instrText xml:space="preserve"> REF _Ref322511430 \h </w:instrText>
      </w:r>
      <w:r>
        <w:fldChar w:fldCharType="separate"/>
      </w:r>
      <w:r w:rsidR="000352E0">
        <w:t>Operating Points</w:t>
      </w:r>
      <w:r>
        <w:fldChar w:fldCharType="end"/>
      </w:r>
    </w:p>
    <w:p w:rsidR="0058431F" w:rsidRDefault="0058431F">
      <w:pPr>
        <w:pStyle w:val="Heading2"/>
        <w:divId w:val="1154181471"/>
        <w:rPr>
          <w:rFonts w:eastAsia="Times New Roman"/>
        </w:rPr>
      </w:pPr>
      <w:bookmarkStart w:id="129" w:name="_Ref341357710"/>
      <w:bookmarkStart w:id="130" w:name="_Toc356575021"/>
      <w:r>
        <w:rPr>
          <w:rFonts w:eastAsia="Times New Roman"/>
        </w:rPr>
        <w:t>Tuning</w:t>
      </w:r>
      <w:bookmarkEnd w:id="129"/>
      <w:bookmarkEnd w:id="130"/>
    </w:p>
    <w:p w:rsidR="00F737C7" w:rsidRDefault="00F737C7" w:rsidP="00F737C7">
      <w:pPr>
        <w:pStyle w:val="Heading5"/>
        <w:divId w:val="1154181471"/>
      </w:pPr>
      <w:r>
        <w:t>To tune the weighting coefficients:</w:t>
      </w:r>
    </w:p>
    <w:p w:rsidR="00F737C7" w:rsidRDefault="00F737C7" w:rsidP="005E45AF">
      <w:pPr>
        <w:pStyle w:val="ListParagraph"/>
        <w:numPr>
          <w:ilvl w:val="0"/>
          <w:numId w:val="152"/>
        </w:numPr>
        <w:spacing w:line="240" w:lineRule="auto"/>
        <w:contextualSpacing w:val="0"/>
        <w:divId w:val="1154181471"/>
      </w:pPr>
      <w:r>
        <w:t xml:space="preserve">Go to the </w:t>
      </w:r>
      <w:r w:rsidRPr="0031015E">
        <w:rPr>
          <w:b/>
        </w:rPr>
        <w:t>Feedforward Design</w:t>
      </w:r>
      <w:r>
        <w:t xml:space="preserve"> page and select </w:t>
      </w:r>
      <w:r w:rsidRPr="0031015E">
        <w:rPr>
          <w:b/>
        </w:rPr>
        <w:t xml:space="preserve">Tuning </w:t>
      </w:r>
      <w:r>
        <w:t>in the navigation bar.</w:t>
      </w:r>
    </w:p>
    <w:p w:rsidR="00F737C7" w:rsidRDefault="00F737C7" w:rsidP="005E45AF">
      <w:pPr>
        <w:pStyle w:val="ListParagraph"/>
        <w:numPr>
          <w:ilvl w:val="0"/>
          <w:numId w:val="152"/>
        </w:numPr>
        <w:spacing w:line="240" w:lineRule="auto"/>
        <w:contextualSpacing w:val="0"/>
        <w:divId w:val="1154181471"/>
      </w:pPr>
      <w:r>
        <w:t xml:space="preserve">Select a </w:t>
      </w:r>
      <w:r w:rsidRPr="0031015E">
        <w:rPr>
          <w:b/>
        </w:rPr>
        <w:t xml:space="preserve">Controlled Variable </w:t>
      </w:r>
      <w:r>
        <w:t xml:space="preserve">or a </w:t>
      </w:r>
      <w:r w:rsidRPr="0031015E">
        <w:rPr>
          <w:b/>
        </w:rPr>
        <w:t>Manipulated Variable</w:t>
      </w:r>
      <w:r>
        <w:t xml:space="preserve"> by using the vertical slider bar</w:t>
      </w:r>
      <w:r w:rsidR="005A5FA2">
        <w:t xml:space="preserve"> on the right</w:t>
      </w:r>
      <w:r>
        <w:t>.</w:t>
      </w:r>
    </w:p>
    <w:p w:rsidR="00F737C7" w:rsidRDefault="00F737C7" w:rsidP="005E45AF">
      <w:pPr>
        <w:pStyle w:val="ListParagraph"/>
        <w:numPr>
          <w:ilvl w:val="0"/>
          <w:numId w:val="152"/>
        </w:numPr>
        <w:spacing w:line="240" w:lineRule="auto"/>
        <w:contextualSpacing w:val="0"/>
        <w:divId w:val="1154181471"/>
      </w:pPr>
      <w:r>
        <w:t xml:space="preserve">If there are more than two scheduling variables, then select a two dimensional sub-table by using </w:t>
      </w:r>
      <w:r w:rsidR="000545F3">
        <w:t xml:space="preserve">the </w:t>
      </w:r>
      <w:r w:rsidRPr="0031015E">
        <w:rPr>
          <w:b/>
        </w:rPr>
        <w:t>Operating Point Selector</w:t>
      </w:r>
      <w:r>
        <w:t>.</w:t>
      </w:r>
    </w:p>
    <w:p w:rsidR="00F737C7" w:rsidRDefault="00AD6A81" w:rsidP="00F737C7">
      <w:pPr>
        <w:jc w:val="center"/>
        <w:divId w:val="1154181471"/>
      </w:pPr>
      <w:r>
        <w:rPr>
          <w:noProof/>
        </w:rPr>
        <w:drawing>
          <wp:inline distT="0" distB="0" distL="0" distR="0">
            <wp:extent cx="1478280" cy="1744980"/>
            <wp:effectExtent l="19050" t="0" r="7620" b="0"/>
            <wp:docPr id="436" name="Picture 435" descr="Fig15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5_UC 3.JPG"/>
                    <pic:cNvPicPr/>
                  </pic:nvPicPr>
                  <pic:blipFill>
                    <a:blip r:embed="rId139" cstate="print"/>
                    <a:stretch>
                      <a:fillRect/>
                    </a:stretch>
                  </pic:blipFill>
                  <pic:spPr>
                    <a:xfrm>
                      <a:off x="0" y="0"/>
                      <a:ext cx="1478280" cy="1744980"/>
                    </a:xfrm>
                    <a:prstGeom prst="rect">
                      <a:avLst/>
                    </a:prstGeom>
                  </pic:spPr>
                </pic:pic>
              </a:graphicData>
            </a:graphic>
          </wp:inline>
        </w:drawing>
      </w:r>
    </w:p>
    <w:p w:rsidR="005A5FA2" w:rsidRDefault="005A5FA2" w:rsidP="005A5FA2">
      <w:pPr>
        <w:pStyle w:val="doubleindent"/>
        <w:jc w:val="center"/>
        <w:divId w:val="1154181471"/>
      </w:pPr>
    </w:p>
    <w:p w:rsidR="00A0458F" w:rsidRDefault="00A0458F" w:rsidP="00A0458F">
      <w:pPr>
        <w:pStyle w:val="ListParagraph"/>
        <w:numPr>
          <w:ilvl w:val="0"/>
          <w:numId w:val="152"/>
        </w:numPr>
        <w:divId w:val="1154181471"/>
      </w:pPr>
      <w:r>
        <w:t xml:space="preserve">Go to the selected </w:t>
      </w:r>
      <w:r w:rsidR="00DD27E8">
        <w:t>w</w:t>
      </w:r>
      <w:r>
        <w:t>eights table and fill in the weightings for individual operating</w:t>
      </w:r>
      <w:r w:rsidR="00B91F1C">
        <w:t xml:space="preserve"> </w:t>
      </w:r>
      <w:r>
        <w:t>points. The table can be filled manually or automatically. Cells in the table can</w:t>
      </w:r>
      <w:r w:rsidR="00B91F1C">
        <w:t xml:space="preserve"> </w:t>
      </w:r>
      <w:r>
        <w:t xml:space="preserve">be filled or modified by using the toolbar above the </w:t>
      </w:r>
      <w:r w:rsidRPr="00B91F1C">
        <w:rPr>
          <w:b/>
        </w:rPr>
        <w:t>Weights</w:t>
      </w:r>
      <w:r>
        <w:t xml:space="preserve"> table. There are three</w:t>
      </w:r>
      <w:r w:rsidR="00B91F1C">
        <w:t xml:space="preserve"> </w:t>
      </w:r>
      <w:r>
        <w:t xml:space="preserve">options: </w:t>
      </w:r>
    </w:p>
    <w:p w:rsidR="00A0458F" w:rsidRDefault="00A0458F" w:rsidP="000D2BAE">
      <w:pPr>
        <w:pStyle w:val="ListParagraph"/>
        <w:numPr>
          <w:ilvl w:val="0"/>
          <w:numId w:val="181"/>
        </w:numPr>
        <w:divId w:val="1154181471"/>
      </w:pPr>
      <w:r>
        <w:lastRenderedPageBreak/>
        <w:t xml:space="preserve">Cells – only the selected cells are modified </w:t>
      </w:r>
    </w:p>
    <w:p w:rsidR="00A0458F" w:rsidRDefault="00A0458F" w:rsidP="000D2BAE">
      <w:pPr>
        <w:pStyle w:val="ListParagraph"/>
        <w:numPr>
          <w:ilvl w:val="0"/>
          <w:numId w:val="181"/>
        </w:numPr>
        <w:divId w:val="1154181471"/>
      </w:pPr>
      <w:r>
        <w:t xml:space="preserve">View – all cells in the currently visible two dimensional table are modified </w:t>
      </w:r>
    </w:p>
    <w:p w:rsidR="00A0458F" w:rsidRDefault="00A0458F" w:rsidP="000D2BAE">
      <w:pPr>
        <w:pStyle w:val="ListParagraph"/>
        <w:numPr>
          <w:ilvl w:val="0"/>
          <w:numId w:val="181"/>
        </w:numPr>
        <w:divId w:val="1154181471"/>
      </w:pPr>
      <w:r>
        <w:t>Table – all values in the table are modified</w:t>
      </w:r>
    </w:p>
    <w:p w:rsidR="00A0458F" w:rsidRDefault="00DD27E8" w:rsidP="000D2BAE">
      <w:pPr>
        <w:pStyle w:val="indent"/>
        <w:divId w:val="1154181471"/>
      </w:pPr>
      <w:r>
        <w:t>The o</w:t>
      </w:r>
      <w:r w:rsidR="00A0458F">
        <w:t xml:space="preserve">ption </w:t>
      </w:r>
      <w:r w:rsidR="00A0458F" w:rsidRPr="00FE693D">
        <w:rPr>
          <w:b/>
        </w:rPr>
        <w:t>View</w:t>
      </w:r>
      <w:r w:rsidR="00A0458F" w:rsidRPr="000D2BAE">
        <w:rPr>
          <w:i/>
        </w:rPr>
        <w:t xml:space="preserve"> </w:t>
      </w:r>
      <w:r>
        <w:t>is not available</w:t>
      </w:r>
      <w:r w:rsidR="00A0458F">
        <w:t xml:space="preserve"> if the controller has less than three</w:t>
      </w:r>
      <w:r w:rsidR="000D2BAE">
        <w:t xml:space="preserve"> </w:t>
      </w:r>
      <w:r w:rsidR="00A0458F">
        <w:t xml:space="preserve">scheduling variables. </w:t>
      </w:r>
    </w:p>
    <w:p w:rsidR="00A0458F" w:rsidRDefault="00A0458F" w:rsidP="000D2BAE">
      <w:pPr>
        <w:pStyle w:val="indent"/>
        <w:divId w:val="1154181471"/>
      </w:pPr>
      <w:r>
        <w:t>The new weight value or an argument for interactive weight adjustment has to be entered</w:t>
      </w:r>
      <w:r w:rsidR="000D2BAE">
        <w:t xml:space="preserve"> </w:t>
      </w:r>
      <w:r>
        <w:t xml:space="preserve">before a command button is pressed. </w:t>
      </w:r>
    </w:p>
    <w:p w:rsidR="00A0458F" w:rsidRDefault="00A0458F" w:rsidP="000D2BAE">
      <w:pPr>
        <w:pStyle w:val="indent"/>
        <w:divId w:val="1154181471"/>
      </w:pPr>
      <w:r>
        <w:t>These commands / operations are available:</w:t>
      </w:r>
    </w:p>
    <w:p w:rsidR="00A0458F" w:rsidRDefault="00A0458F" w:rsidP="000D2BAE">
      <w:pPr>
        <w:pStyle w:val="indent"/>
        <w:divId w:val="1154181471"/>
      </w:pPr>
      <w:r>
        <w:t>Assignment (=) – use this command to set the weight to a new value regardless of</w:t>
      </w:r>
      <w:r w:rsidR="000D2BAE">
        <w:t xml:space="preserve"> </w:t>
      </w:r>
      <w:r>
        <w:t xml:space="preserve">the current value </w:t>
      </w:r>
    </w:p>
    <w:p w:rsidR="00A0458F" w:rsidRDefault="00A0458F" w:rsidP="000D2BAE">
      <w:pPr>
        <w:pStyle w:val="ListParagraph"/>
        <w:numPr>
          <w:ilvl w:val="0"/>
          <w:numId w:val="182"/>
        </w:numPr>
        <w:divId w:val="1154181471"/>
      </w:pPr>
      <w:r>
        <w:t xml:space="preserve">Plus (+) – increases the weight by the given value </w:t>
      </w:r>
    </w:p>
    <w:p w:rsidR="00A0458F" w:rsidRDefault="00A0458F" w:rsidP="000D2BAE">
      <w:pPr>
        <w:pStyle w:val="ListParagraph"/>
        <w:numPr>
          <w:ilvl w:val="0"/>
          <w:numId w:val="182"/>
        </w:numPr>
        <w:divId w:val="1154181471"/>
      </w:pPr>
      <w:r>
        <w:t xml:space="preserve">Minus (-) – decreases the weight by the given value </w:t>
      </w:r>
    </w:p>
    <w:p w:rsidR="00A0458F" w:rsidRDefault="00A0458F" w:rsidP="000D2BAE">
      <w:pPr>
        <w:pStyle w:val="ListParagraph"/>
        <w:numPr>
          <w:ilvl w:val="0"/>
          <w:numId w:val="182"/>
        </w:numPr>
        <w:divId w:val="1154181471"/>
      </w:pPr>
      <w:r>
        <w:t xml:space="preserve">Multiply (*) – multiplies the weight by the given value </w:t>
      </w:r>
    </w:p>
    <w:p w:rsidR="00A0458F" w:rsidRDefault="00A0458F" w:rsidP="000D2BAE">
      <w:pPr>
        <w:pStyle w:val="ListParagraph"/>
        <w:numPr>
          <w:ilvl w:val="0"/>
          <w:numId w:val="182"/>
        </w:numPr>
        <w:divId w:val="1154181471"/>
      </w:pPr>
      <w:r>
        <w:t xml:space="preserve">Divide (/) – divides the weight by the given value </w:t>
      </w:r>
    </w:p>
    <w:p w:rsidR="00F737C7" w:rsidRDefault="00A0458F" w:rsidP="000D2BAE">
      <w:pPr>
        <w:pStyle w:val="indent"/>
        <w:divId w:val="1154181471"/>
      </w:pPr>
      <w:r>
        <w:t xml:space="preserve">The weight value must not be negative. </w:t>
      </w:r>
    </w:p>
    <w:p w:rsidR="00B91F1C" w:rsidRDefault="00B91F1C" w:rsidP="00F737C7">
      <w:pPr>
        <w:jc w:val="center"/>
        <w:divId w:val="1154181471"/>
      </w:pPr>
      <w:r w:rsidRPr="00B91F1C">
        <w:rPr>
          <w:noProof/>
        </w:rPr>
        <w:drawing>
          <wp:inline distT="0" distB="0" distL="0" distR="0">
            <wp:extent cx="2392680" cy="1569720"/>
            <wp:effectExtent l="19050" t="0" r="7620" b="0"/>
            <wp:docPr id="541" name="Picture 436" descr="Fig16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6_UC 3.JPG"/>
                    <pic:cNvPicPr/>
                  </pic:nvPicPr>
                  <pic:blipFill>
                    <a:blip r:embed="rId140" cstate="print"/>
                    <a:stretch>
                      <a:fillRect/>
                    </a:stretch>
                  </pic:blipFill>
                  <pic:spPr>
                    <a:xfrm>
                      <a:off x="0" y="0"/>
                      <a:ext cx="2392680" cy="1569720"/>
                    </a:xfrm>
                    <a:prstGeom prst="rect">
                      <a:avLst/>
                    </a:prstGeom>
                  </pic:spPr>
                </pic:pic>
              </a:graphicData>
            </a:graphic>
          </wp:inline>
        </w:drawing>
      </w:r>
    </w:p>
    <w:p w:rsidR="00F737C7" w:rsidRDefault="00F737C7" w:rsidP="00F737C7">
      <w:pPr>
        <w:pStyle w:val="Heading5"/>
        <w:divId w:val="1154181471"/>
      </w:pPr>
      <w:bookmarkStart w:id="131" w:name="OLE_LINK28"/>
      <w:bookmarkStart w:id="132" w:name="OLE_LINK29"/>
      <w:bookmarkStart w:id="133" w:name="OLE_LINK30"/>
      <w:r>
        <w:t>To perform feedforward computation:</w:t>
      </w:r>
    </w:p>
    <w:p w:rsidR="00F737C7" w:rsidRDefault="008B50DC" w:rsidP="002F64A3">
      <w:pPr>
        <w:pStyle w:val="ListParagraph"/>
        <w:numPr>
          <w:ilvl w:val="0"/>
          <w:numId w:val="183"/>
        </w:numPr>
        <w:spacing w:line="240" w:lineRule="auto"/>
        <w:contextualSpacing w:val="0"/>
        <w:divId w:val="1154181471"/>
      </w:pPr>
      <w:r>
        <w:t xml:space="preserve">After specifying all required weighting coefficients click </w:t>
      </w:r>
      <w:r w:rsidR="008D68C9" w:rsidRPr="008D68C9">
        <w:rPr>
          <w:b/>
        </w:rPr>
        <w:t>Compute</w:t>
      </w:r>
      <w:r>
        <w:t xml:space="preserve"> to start the computation procedure and wait for it to finish.</w:t>
      </w:r>
    </w:p>
    <w:p w:rsidR="00F737C7" w:rsidRDefault="00F737C7" w:rsidP="002F64A3">
      <w:pPr>
        <w:pStyle w:val="ListParagraph"/>
        <w:numPr>
          <w:ilvl w:val="0"/>
          <w:numId w:val="183"/>
        </w:numPr>
        <w:spacing w:line="240" w:lineRule="auto"/>
        <w:contextualSpacing w:val="0"/>
        <w:divId w:val="1154181471"/>
      </w:pPr>
      <w:r>
        <w:t>Review the results by:</w:t>
      </w:r>
    </w:p>
    <w:p w:rsidR="00D009A6" w:rsidRDefault="002F64A3" w:rsidP="002F64A3">
      <w:pPr>
        <w:pStyle w:val="indent"/>
        <w:divId w:val="1154181471"/>
      </w:pPr>
      <w:r w:rsidRPr="002F64A3">
        <w:rPr>
          <w:i/>
        </w:rPr>
        <w:t>Checking limit violations:</w:t>
      </w:r>
      <w:r>
        <w:t xml:space="preserve"> Operating points with violated limits of either MV or CV are marked in red in the operating point selector in the navigation bar. The violated values in a selected operating point are shown in the </w:t>
      </w:r>
      <w:r w:rsidRPr="002F64A3">
        <w:rPr>
          <w:b/>
        </w:rPr>
        <w:t>Limitation Summary</w:t>
      </w:r>
      <w:r>
        <w:t xml:space="preserve"> tables.</w:t>
      </w:r>
      <w:bookmarkEnd w:id="131"/>
      <w:bookmarkEnd w:id="132"/>
      <w:bookmarkEnd w:id="133"/>
    </w:p>
    <w:p w:rsidR="002F64A3" w:rsidRDefault="002F64A3" w:rsidP="002F64A3">
      <w:pPr>
        <w:pStyle w:val="indent"/>
        <w:divId w:val="1154181471"/>
      </w:pPr>
      <w:r w:rsidRPr="002F64A3">
        <w:rPr>
          <w:i/>
        </w:rPr>
        <w:t>Checking model validity:</w:t>
      </w:r>
      <w:r>
        <w:t xml:space="preserve"> Operating points with abnormal values of internal model signals are marked with exclamation marks in the</w:t>
      </w:r>
      <w:r w:rsidRPr="002F64A3">
        <w:rPr>
          <w:b/>
        </w:rPr>
        <w:t xml:space="preserve"> Limitation Summary</w:t>
      </w:r>
      <w:r>
        <w:t xml:space="preserve"> tables. In particular, operating points with rich combustion or with reversed pressure differences over model components are marked in this way. A problem description and component name are visualized as a tooltip when you hover over the operating point selector. The abnormal model values normally occur in the peripheral map areas where the engine will not be operated, for example, rich combustion occurs beyond the </w:t>
      </w:r>
      <w:proofErr w:type="spellStart"/>
      <w:r>
        <w:t>lugline</w:t>
      </w:r>
      <w:proofErr w:type="spellEnd"/>
      <w:r>
        <w:t>. However, if it happens in an operating point where the engine is supposed to be operated, a special caution is necessary because the optimized actuator positions may not be correct.</w:t>
      </w:r>
    </w:p>
    <w:p w:rsidR="00F737C7" w:rsidRDefault="00AD6A81" w:rsidP="00F737C7">
      <w:pPr>
        <w:jc w:val="center"/>
        <w:divId w:val="1154181471"/>
      </w:pPr>
      <w:r>
        <w:rPr>
          <w:noProof/>
        </w:rPr>
        <w:lastRenderedPageBreak/>
        <w:drawing>
          <wp:inline distT="0" distB="0" distL="0" distR="0">
            <wp:extent cx="1508760" cy="3398520"/>
            <wp:effectExtent l="19050" t="0" r="0" b="0"/>
            <wp:docPr id="438" name="Picture 437" descr="Fig17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7_UC 3.JPG"/>
                    <pic:cNvPicPr/>
                  </pic:nvPicPr>
                  <pic:blipFill>
                    <a:blip r:embed="rId141" cstate="print"/>
                    <a:stretch>
                      <a:fillRect/>
                    </a:stretch>
                  </pic:blipFill>
                  <pic:spPr>
                    <a:xfrm>
                      <a:off x="0" y="0"/>
                      <a:ext cx="1508760" cy="3398520"/>
                    </a:xfrm>
                    <a:prstGeom prst="rect">
                      <a:avLst/>
                    </a:prstGeom>
                  </pic:spPr>
                </pic:pic>
              </a:graphicData>
            </a:graphic>
          </wp:inline>
        </w:drawing>
      </w:r>
    </w:p>
    <w:p w:rsidR="00F737C7" w:rsidRDefault="002F64A3" w:rsidP="002F64A3">
      <w:pPr>
        <w:pStyle w:val="indent"/>
        <w:divId w:val="1154181471"/>
      </w:pPr>
      <w:proofErr w:type="gramStart"/>
      <w:r w:rsidRPr="002F64A3">
        <w:rPr>
          <w:i/>
        </w:rPr>
        <w:t xml:space="preserve">Checking the plots: </w:t>
      </w:r>
      <w:r>
        <w:t xml:space="preserve">The plot type can be selected by the </w:t>
      </w:r>
      <w:r w:rsidRPr="002F64A3">
        <w:rPr>
          <w:b/>
        </w:rPr>
        <w:t>View</w:t>
      </w:r>
      <w:r>
        <w:t xml:space="preserve"> list box.</w:t>
      </w:r>
      <w:proofErr w:type="gramEnd"/>
      <w:r>
        <w:t xml:space="preserve"> Supported plots are: </w:t>
      </w:r>
      <w:r w:rsidRPr="002F64A3">
        <w:rPr>
          <w:b/>
        </w:rPr>
        <w:t>Value</w:t>
      </w:r>
      <w:r>
        <w:t xml:space="preserve">, </w:t>
      </w:r>
      <w:r w:rsidRPr="002F64A3">
        <w:rPr>
          <w:b/>
        </w:rPr>
        <w:t>Setpoint error</w:t>
      </w:r>
      <w:r>
        <w:t xml:space="preserve">, </w:t>
      </w:r>
      <w:r w:rsidRPr="002F64A3">
        <w:rPr>
          <w:b/>
        </w:rPr>
        <w:t>High limit error</w:t>
      </w:r>
      <w:r>
        <w:t xml:space="preserve">, </w:t>
      </w:r>
      <w:r w:rsidRPr="002F64A3">
        <w:rPr>
          <w:b/>
        </w:rPr>
        <w:t>Low limit error</w:t>
      </w:r>
      <w:r>
        <w:t>.</w:t>
      </w:r>
    </w:p>
    <w:p w:rsidR="00F737C7" w:rsidRDefault="00AD6A81" w:rsidP="00F737C7">
      <w:pPr>
        <w:pStyle w:val="indent"/>
        <w:jc w:val="center"/>
        <w:divId w:val="1154181471"/>
      </w:pPr>
      <w:r>
        <w:rPr>
          <w:noProof/>
        </w:rPr>
        <w:drawing>
          <wp:inline distT="0" distB="0" distL="0" distR="0">
            <wp:extent cx="3497580" cy="2118360"/>
            <wp:effectExtent l="19050" t="0" r="7620" b="0"/>
            <wp:docPr id="439" name="Picture 438" descr="Fig18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8_UC 3.JPG"/>
                    <pic:cNvPicPr/>
                  </pic:nvPicPr>
                  <pic:blipFill>
                    <a:blip r:embed="rId142" cstate="print"/>
                    <a:stretch>
                      <a:fillRect/>
                    </a:stretch>
                  </pic:blipFill>
                  <pic:spPr>
                    <a:xfrm>
                      <a:off x="0" y="0"/>
                      <a:ext cx="3497580" cy="2118360"/>
                    </a:xfrm>
                    <a:prstGeom prst="rect">
                      <a:avLst/>
                    </a:prstGeom>
                  </pic:spPr>
                </pic:pic>
              </a:graphicData>
            </a:graphic>
          </wp:inline>
        </w:drawing>
      </w:r>
    </w:p>
    <w:p w:rsidR="00F737C7" w:rsidRDefault="00A72468" w:rsidP="00A72468">
      <w:pPr>
        <w:pStyle w:val="indent"/>
        <w:divId w:val="1154181471"/>
      </w:pPr>
      <w:r>
        <w:t>The computed values shown in the plots are also available in numeric format and can be copied to the clipboard for further use. The plot/table view can be switched by</w:t>
      </w:r>
      <w:r w:rsidR="00DD27E8">
        <w:t xml:space="preserve"> </w:t>
      </w:r>
      <w:r>
        <w:t>the buttons on the toolbar.</w:t>
      </w:r>
    </w:p>
    <w:p w:rsidR="00F737C7" w:rsidRDefault="00AD6A81" w:rsidP="00F737C7">
      <w:pPr>
        <w:pStyle w:val="indent"/>
        <w:jc w:val="center"/>
        <w:divId w:val="1154181471"/>
      </w:pPr>
      <w:r>
        <w:rPr>
          <w:noProof/>
        </w:rPr>
        <w:drawing>
          <wp:inline distT="0" distB="0" distL="0" distR="0">
            <wp:extent cx="3505200" cy="1325880"/>
            <wp:effectExtent l="19050" t="0" r="0" b="0"/>
            <wp:docPr id="440" name="Picture 439" descr="Fig18a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8a_UC 3.JPG"/>
                    <pic:cNvPicPr/>
                  </pic:nvPicPr>
                  <pic:blipFill>
                    <a:blip r:embed="rId143" cstate="print"/>
                    <a:stretch>
                      <a:fillRect/>
                    </a:stretch>
                  </pic:blipFill>
                  <pic:spPr>
                    <a:xfrm>
                      <a:off x="0" y="0"/>
                      <a:ext cx="3505200" cy="1325880"/>
                    </a:xfrm>
                    <a:prstGeom prst="rect">
                      <a:avLst/>
                    </a:prstGeom>
                  </pic:spPr>
                </pic:pic>
              </a:graphicData>
            </a:graphic>
          </wp:inline>
        </w:drawing>
      </w:r>
    </w:p>
    <w:p w:rsidR="00F737C7" w:rsidRDefault="00DD3732" w:rsidP="00F737C7">
      <w:pPr>
        <w:pStyle w:val="indent"/>
        <w:divId w:val="1154181471"/>
      </w:pPr>
      <w:r w:rsidRPr="00DD3732">
        <w:rPr>
          <w:b/>
        </w:rPr>
        <w:t>Unused operating points:</w:t>
      </w:r>
      <w:r w:rsidR="00F737C7">
        <w:t xml:space="preserve"> The feedforward computation is performed independently for all operating points</w:t>
      </w:r>
      <w:r w:rsidR="00D009A6">
        <w:t xml:space="preserve"> specified</w:t>
      </w:r>
      <w:r w:rsidR="00F737C7">
        <w:t xml:space="preserve">, that is, for all combinations of the scheduling variables. </w:t>
      </w:r>
    </w:p>
    <w:p w:rsidR="00F737C7" w:rsidRDefault="00F737C7" w:rsidP="00F737C7">
      <w:pPr>
        <w:pStyle w:val="indent"/>
        <w:divId w:val="1154181471"/>
      </w:pPr>
      <w:r>
        <w:lastRenderedPageBreak/>
        <w:t xml:space="preserve">Some of the operating points may be unused. This can occur when the engine is not supposed to be operated under specific conditions. </w:t>
      </w:r>
    </w:p>
    <w:p w:rsidR="00F737C7" w:rsidRDefault="00D009A6" w:rsidP="00F737C7">
      <w:pPr>
        <w:pStyle w:val="indent"/>
        <w:divId w:val="1154181471"/>
      </w:pPr>
      <w:r>
        <w:t>For example, a</w:t>
      </w:r>
      <w:r w:rsidR="00F737C7">
        <w:t xml:space="preserve">ll operating points beyond the engine </w:t>
      </w:r>
      <w:proofErr w:type="spellStart"/>
      <w:r w:rsidR="00F737C7">
        <w:t>lugline</w:t>
      </w:r>
      <w:proofErr w:type="spellEnd"/>
      <w:r w:rsidR="00F737C7">
        <w:t xml:space="preserve"> may be </w:t>
      </w:r>
      <w:r>
        <w:t xml:space="preserve">unused </w:t>
      </w:r>
      <w:r w:rsidR="00F737C7">
        <w:t>as these points specify more fuel injection than physically possible for a certain engine speed. It is not necessary to specify the setpoint values for the unused operating points. The table cells that correspond to the unused operating points may be left blank.</w:t>
      </w:r>
    </w:p>
    <w:p w:rsidR="00F737C7" w:rsidRDefault="00F737C7" w:rsidP="00F737C7">
      <w:pPr>
        <w:pStyle w:val="indent"/>
        <w:divId w:val="1154181471"/>
      </w:pPr>
      <w:r>
        <w:t xml:space="preserve">The feedforward computation regards all operating points where at least one required table cell is left blank as unused and does not optimize them. </w:t>
      </w:r>
    </w:p>
    <w:p w:rsidR="00F737C7" w:rsidRDefault="00F737C7" w:rsidP="00F737C7">
      <w:pPr>
        <w:pStyle w:val="indent"/>
        <w:divId w:val="1154181471"/>
      </w:pPr>
      <w:r>
        <w:t xml:space="preserve">After computations for all used operating points are finished, the algorithm fills the results for the unused operating points by interpolating results from the nearest used neighbor. This means that the resulting feedforward tables do not have any blank cells, even if blank cells existed in the input tables. </w:t>
      </w:r>
    </w:p>
    <w:p w:rsidR="00F737C7" w:rsidRDefault="00F737C7" w:rsidP="00F737C7">
      <w:pPr>
        <w:pStyle w:val="indent"/>
        <w:divId w:val="1154181471"/>
      </w:pPr>
      <w:r>
        <w:t xml:space="preserve">To show which results were actually obtained through operating point optimization and which were interpolated, the tooltip text </w:t>
      </w:r>
      <w:r w:rsidRPr="005617D1">
        <w:rPr>
          <w:b/>
        </w:rPr>
        <w:t>Interpolated value</w:t>
      </w:r>
      <w:r>
        <w:t xml:space="preserve"> displays when </w:t>
      </w:r>
      <w:proofErr w:type="gramStart"/>
      <w:r>
        <w:t>hovering</w:t>
      </w:r>
      <w:proofErr w:type="gramEnd"/>
      <w:r>
        <w:t xml:space="preserve"> the mouse over these table cells in the </w:t>
      </w:r>
      <w:r w:rsidRPr="005617D1">
        <w:rPr>
          <w:b/>
        </w:rPr>
        <w:t>Limitation Summary</w:t>
      </w:r>
      <w:r>
        <w:t>.</w:t>
      </w:r>
    </w:p>
    <w:p w:rsidR="00F737C7" w:rsidRDefault="00F737C7" w:rsidP="00F737C7">
      <w:pPr>
        <w:pStyle w:val="indent"/>
        <w:divId w:val="1154181471"/>
      </w:pPr>
      <w:r>
        <w:t xml:space="preserve">Review static nonlinear compensators by selecting the </w:t>
      </w:r>
      <w:r w:rsidRPr="00104231">
        <w:rPr>
          <w:b/>
        </w:rPr>
        <w:t>Compensation of Non-</w:t>
      </w:r>
      <w:proofErr w:type="spellStart"/>
      <w:r w:rsidRPr="00104231">
        <w:rPr>
          <w:b/>
        </w:rPr>
        <w:t>linearities</w:t>
      </w:r>
      <w:proofErr w:type="spellEnd"/>
      <w:r w:rsidRPr="00104231">
        <w:rPr>
          <w:b/>
        </w:rPr>
        <w:t xml:space="preserve"> </w:t>
      </w:r>
      <w:r>
        <w:t>tab.</w:t>
      </w:r>
    </w:p>
    <w:p w:rsidR="00F737C7" w:rsidRDefault="00AD6A81" w:rsidP="00F737C7">
      <w:pPr>
        <w:jc w:val="center"/>
        <w:divId w:val="1154181471"/>
      </w:pPr>
      <w:r>
        <w:rPr>
          <w:noProof/>
        </w:rPr>
        <w:drawing>
          <wp:inline distT="0" distB="0" distL="0" distR="0">
            <wp:extent cx="4076700" cy="3627120"/>
            <wp:effectExtent l="19050" t="0" r="0" b="0"/>
            <wp:docPr id="441" name="Picture 440" descr="Fig19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_UC 3.JPG"/>
                    <pic:cNvPicPr/>
                  </pic:nvPicPr>
                  <pic:blipFill>
                    <a:blip r:embed="rId144" cstate="print"/>
                    <a:stretch>
                      <a:fillRect/>
                    </a:stretch>
                  </pic:blipFill>
                  <pic:spPr>
                    <a:xfrm>
                      <a:off x="0" y="0"/>
                      <a:ext cx="4076700" cy="3627120"/>
                    </a:xfrm>
                    <a:prstGeom prst="rect">
                      <a:avLst/>
                    </a:prstGeom>
                  </pic:spPr>
                </pic:pic>
              </a:graphicData>
            </a:graphic>
          </wp:inline>
        </w:drawing>
      </w:r>
    </w:p>
    <w:p w:rsidR="00F737C7" w:rsidRDefault="00F737C7" w:rsidP="002F64A3">
      <w:pPr>
        <w:pStyle w:val="ListParagraph"/>
        <w:numPr>
          <w:ilvl w:val="0"/>
          <w:numId w:val="183"/>
        </w:numPr>
        <w:spacing w:line="240" w:lineRule="auto"/>
        <w:divId w:val="1154181471"/>
      </w:pPr>
      <w:r>
        <w:t>Repeat the tuning procedure for the operating points with unexpected results.</w:t>
      </w:r>
    </w:p>
    <w:p w:rsidR="00F737C7" w:rsidRDefault="00F737C7" w:rsidP="00F737C7">
      <w:pPr>
        <w:jc w:val="center"/>
        <w:divId w:val="1154181471"/>
      </w:pPr>
      <w:r>
        <w:rPr>
          <w:noProof/>
        </w:rPr>
        <w:drawing>
          <wp:inline distT="0" distB="0" distL="0" distR="0">
            <wp:extent cx="4533900" cy="114300"/>
            <wp:effectExtent l="19050" t="0" r="0" b="0"/>
            <wp:docPr id="529" name="Picture 463" descr="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ule_red.gif"/>
                    <pic:cNvPicPr/>
                  </pic:nvPicPr>
                  <pic:blipFill>
                    <a:blip r:embed="rId20" cstate="print"/>
                    <a:stretch>
                      <a:fillRect/>
                    </a:stretch>
                  </pic:blipFill>
                  <pic:spPr>
                    <a:xfrm>
                      <a:off x="0" y="0"/>
                      <a:ext cx="4533900" cy="114300"/>
                    </a:xfrm>
                    <a:prstGeom prst="rect">
                      <a:avLst/>
                    </a:prstGeom>
                  </pic:spPr>
                </pic:pic>
              </a:graphicData>
            </a:graphic>
          </wp:inline>
        </w:drawing>
      </w:r>
    </w:p>
    <w:p w:rsidR="00F737C7" w:rsidRDefault="00F737C7" w:rsidP="00F737C7">
      <w:pPr>
        <w:pStyle w:val="Heading6"/>
        <w:divId w:val="1154181471"/>
      </w:pPr>
      <w:r>
        <w:t>Related Topic</w:t>
      </w:r>
    </w:p>
    <w:p w:rsidR="00F737C7" w:rsidRDefault="00127A1B" w:rsidP="00F737C7">
      <w:pPr>
        <w:divId w:val="1154181471"/>
        <w:rPr>
          <w:rStyle w:val="Hyperlink"/>
        </w:rPr>
      </w:pPr>
      <w:fldSimple w:instr=" REF _Ref322511430 \h  \* MERGEFORMAT ">
        <w:r w:rsidR="000352E0" w:rsidRPr="000352E0">
          <w:rPr>
            <w:rStyle w:val="Hyperlink"/>
          </w:rPr>
          <w:t>Operating Points</w:t>
        </w:r>
      </w:fldSimple>
      <w:r w:rsidR="00F737C7" w:rsidRPr="00F27C19">
        <w:rPr>
          <w:rStyle w:val="Hyperlink"/>
        </w:rPr>
        <w:t xml:space="preserve"> </w:t>
      </w:r>
    </w:p>
    <w:p w:rsidR="00F737C7" w:rsidRDefault="00F737C7" w:rsidP="00F737C7">
      <w:pPr>
        <w:pStyle w:val="Heading2"/>
        <w:divId w:val="1154181471"/>
      </w:pPr>
      <w:bookmarkStart w:id="134" w:name="_Ref322511430"/>
      <w:bookmarkStart w:id="135" w:name="_Toc322516535"/>
      <w:bookmarkStart w:id="136" w:name="_Toc325611751"/>
      <w:bookmarkStart w:id="137" w:name="_Toc356575022"/>
      <w:r>
        <w:t>Operating Points</w:t>
      </w:r>
      <w:bookmarkEnd w:id="134"/>
      <w:bookmarkEnd w:id="135"/>
      <w:bookmarkEnd w:id="136"/>
      <w:bookmarkEnd w:id="137"/>
    </w:p>
    <w:p w:rsidR="00F737C7" w:rsidRDefault="00F737C7" w:rsidP="00F737C7">
      <w:pPr>
        <w:pStyle w:val="Heading5"/>
        <w:divId w:val="1154181471"/>
      </w:pPr>
      <w:r>
        <w:lastRenderedPageBreak/>
        <w:t>To define the operating points:</w:t>
      </w:r>
    </w:p>
    <w:p w:rsidR="00F737C7" w:rsidRDefault="00F737C7" w:rsidP="005E45AF">
      <w:pPr>
        <w:pStyle w:val="ListParagraph"/>
        <w:numPr>
          <w:ilvl w:val="0"/>
          <w:numId w:val="154"/>
        </w:numPr>
        <w:spacing w:line="240" w:lineRule="auto"/>
        <w:contextualSpacing w:val="0"/>
        <w:divId w:val="1154181471"/>
      </w:pPr>
      <w:r>
        <w:t xml:space="preserve">Go to the </w:t>
      </w:r>
      <w:r w:rsidRPr="00667798">
        <w:rPr>
          <w:b/>
        </w:rPr>
        <w:t>Feedforward Design</w:t>
      </w:r>
      <w:r>
        <w:t xml:space="preserve"> page and select </w:t>
      </w:r>
      <w:r w:rsidRPr="00667798">
        <w:rPr>
          <w:b/>
        </w:rPr>
        <w:t>Operating Points</w:t>
      </w:r>
      <w:r>
        <w:t>.</w:t>
      </w:r>
    </w:p>
    <w:p w:rsidR="00F737C7" w:rsidRDefault="00F737C7" w:rsidP="005E45AF">
      <w:pPr>
        <w:pStyle w:val="ListParagraph"/>
        <w:numPr>
          <w:ilvl w:val="0"/>
          <w:numId w:val="154"/>
        </w:numPr>
        <w:spacing w:line="240" w:lineRule="auto"/>
        <w:contextualSpacing w:val="0"/>
        <w:divId w:val="1154181471"/>
      </w:pPr>
      <w:r>
        <w:t xml:space="preserve">The </w:t>
      </w:r>
      <w:r w:rsidRPr="00667798">
        <w:rPr>
          <w:b/>
        </w:rPr>
        <w:t>Operating Points</w:t>
      </w:r>
      <w:r>
        <w:t xml:space="preserve"> panel contains a list of scheduling variables that can be used to parameterize the operating points and a table defining coordinates of individual scheduled variables. </w:t>
      </w:r>
    </w:p>
    <w:p w:rsidR="00F737C7" w:rsidRDefault="00F737C7" w:rsidP="00F737C7">
      <w:pPr>
        <w:pStyle w:val="indent"/>
        <w:divId w:val="1154181471"/>
      </w:pPr>
      <w:r>
        <w:t xml:space="preserve">The panel also shows the graphical representation of operating points – the </w:t>
      </w:r>
      <w:r w:rsidRPr="00667798">
        <w:rPr>
          <w:b/>
        </w:rPr>
        <w:t>Operating Points</w:t>
      </w:r>
      <w:r>
        <w:t xml:space="preserve"> selector.</w:t>
      </w:r>
    </w:p>
    <w:p w:rsidR="00F737C7" w:rsidRDefault="00F127E1" w:rsidP="00F737C7">
      <w:pPr>
        <w:jc w:val="center"/>
        <w:divId w:val="1154181471"/>
      </w:pPr>
      <w:r>
        <w:rPr>
          <w:noProof/>
        </w:rPr>
        <w:drawing>
          <wp:inline distT="0" distB="0" distL="0" distR="0">
            <wp:extent cx="3101340" cy="3733800"/>
            <wp:effectExtent l="19050" t="0" r="3810" b="0"/>
            <wp:docPr id="442" name="Picture 441" descr="Fig13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3_UC 3.JPG"/>
                    <pic:cNvPicPr/>
                  </pic:nvPicPr>
                  <pic:blipFill>
                    <a:blip r:embed="rId145" cstate="print"/>
                    <a:stretch>
                      <a:fillRect/>
                    </a:stretch>
                  </pic:blipFill>
                  <pic:spPr>
                    <a:xfrm>
                      <a:off x="0" y="0"/>
                      <a:ext cx="3101340" cy="3733800"/>
                    </a:xfrm>
                    <a:prstGeom prst="rect">
                      <a:avLst/>
                    </a:prstGeom>
                  </pic:spPr>
                </pic:pic>
              </a:graphicData>
            </a:graphic>
          </wp:inline>
        </w:drawing>
      </w:r>
    </w:p>
    <w:p w:rsidR="00F737C7" w:rsidRDefault="00F737C7" w:rsidP="005E45AF">
      <w:pPr>
        <w:pStyle w:val="ListParagraph"/>
        <w:numPr>
          <w:ilvl w:val="0"/>
          <w:numId w:val="154"/>
        </w:numPr>
        <w:spacing w:line="240" w:lineRule="auto"/>
        <w:contextualSpacing w:val="0"/>
        <w:divId w:val="1154181471"/>
      </w:pPr>
      <w:r>
        <w:t xml:space="preserve">Fill the table to define the operating points – there are two basic options: </w:t>
      </w:r>
    </w:p>
    <w:p w:rsidR="00F737C7" w:rsidRDefault="00F737C7" w:rsidP="005E45AF">
      <w:pPr>
        <w:pStyle w:val="ListParagraph"/>
        <w:numPr>
          <w:ilvl w:val="0"/>
          <w:numId w:val="155"/>
        </w:numPr>
        <w:spacing w:line="240" w:lineRule="auto"/>
        <w:contextualSpacing w:val="0"/>
        <w:divId w:val="1154181471"/>
      </w:pPr>
      <w:r>
        <w:t xml:space="preserve">Click </w:t>
      </w:r>
      <w:r w:rsidRPr="00667798">
        <w:rPr>
          <w:b/>
        </w:rPr>
        <w:t>Scheduled Variables</w:t>
      </w:r>
      <w:r>
        <w:t xml:space="preserve"> in the </w:t>
      </w:r>
      <w:r w:rsidRPr="00667798">
        <w:rPr>
          <w:b/>
        </w:rPr>
        <w:t xml:space="preserve">Operating Points </w:t>
      </w:r>
      <w:r>
        <w:t xml:space="preserve">navigation bar and enter the values for the individual scheduled variables by filling the appropriate column. </w:t>
      </w:r>
    </w:p>
    <w:p w:rsidR="00F737C7" w:rsidRDefault="00F737C7" w:rsidP="00F737C7">
      <w:pPr>
        <w:pStyle w:val="doubleindent"/>
        <w:divId w:val="1154181471"/>
      </w:pPr>
      <w:r>
        <w:t xml:space="preserve">The column values can be entered unsorted but </w:t>
      </w:r>
      <w:r w:rsidR="00501FBA">
        <w:t>will be sorted</w:t>
      </w:r>
      <w:r>
        <w:t xml:space="preserve"> automatically. On the next entry to this page, the column values are sorted from the minimum to the maximum value. The columns can</w:t>
      </w:r>
      <w:r w:rsidR="00501FBA">
        <w:t xml:space="preserve"> also</w:t>
      </w:r>
      <w:r>
        <w:t xml:space="preserve"> be sorted manually by clicking </w:t>
      </w:r>
      <w:r w:rsidRPr="00667798">
        <w:rPr>
          <w:b/>
        </w:rPr>
        <w:t>Sort Out</w:t>
      </w:r>
      <w:r>
        <w:t xml:space="preserve">. </w:t>
      </w:r>
    </w:p>
    <w:p w:rsidR="00F737C7" w:rsidRDefault="00F737C7" w:rsidP="00F737C7">
      <w:pPr>
        <w:pStyle w:val="doubleindent"/>
        <w:divId w:val="1154181471"/>
      </w:pPr>
      <w:r>
        <w:t xml:space="preserve">The table also shows </w:t>
      </w:r>
      <w:r w:rsidRPr="00667798">
        <w:rPr>
          <w:b/>
        </w:rPr>
        <w:t>Minimum</w:t>
      </w:r>
      <w:r>
        <w:t xml:space="preserve"> and </w:t>
      </w:r>
      <w:r w:rsidRPr="00667798">
        <w:rPr>
          <w:b/>
        </w:rPr>
        <w:t>Maximum</w:t>
      </w:r>
      <w:r>
        <w:t xml:space="preserve"> values of all scheduled variables. The range is computed as the intersection of all coordinates of a given scheduled variable in the</w:t>
      </w:r>
      <w:r w:rsidRPr="00667798">
        <w:rPr>
          <w:b/>
        </w:rPr>
        <w:t xml:space="preserve"> Controller Configuration </w:t>
      </w:r>
      <w:r>
        <w:t xml:space="preserve">display. </w:t>
      </w:r>
      <w:r w:rsidR="00692FC2">
        <w:t>For example</w:t>
      </w:r>
      <w:r w:rsidR="00482C0B">
        <w:t>,</w:t>
      </w:r>
      <w:r w:rsidR="00692FC2">
        <w:t xml:space="preserve"> </w:t>
      </w:r>
      <w:r w:rsidR="00806A95">
        <w:t xml:space="preserve">the range is obtained from the intersection of </w:t>
      </w:r>
      <w:r w:rsidR="00692FC2">
        <w:t xml:space="preserve">coordinates of </w:t>
      </w:r>
      <w:r w:rsidR="00806A95">
        <w:t>c</w:t>
      </w:r>
      <w:r w:rsidR="00692FC2">
        <w:t>ontrolled and manipulated variables</w:t>
      </w:r>
      <w:r w:rsidR="00130626">
        <w:t xml:space="preserve"> defined </w:t>
      </w:r>
      <w:r w:rsidR="00692FC2">
        <w:t>in Controller Configuration.</w:t>
      </w:r>
    </w:p>
    <w:p w:rsidR="00F737C7" w:rsidRDefault="00F737C7" w:rsidP="00F737C7">
      <w:pPr>
        <w:pStyle w:val="doubleindent"/>
        <w:divId w:val="1154181471"/>
      </w:pPr>
      <w:r>
        <w:t>Values in the column that are outside the range are marked in red. This functionality indicates if some of the operating points lie outside the defined variable setpoint and/or limit tables. These values will be extrapolated by the model with limited accuracy.</w:t>
      </w:r>
    </w:p>
    <w:p w:rsidR="00F737C7" w:rsidRDefault="00F737C7" w:rsidP="005E45AF">
      <w:pPr>
        <w:pStyle w:val="ListParagraph"/>
        <w:numPr>
          <w:ilvl w:val="0"/>
          <w:numId w:val="155"/>
        </w:numPr>
        <w:spacing w:line="240" w:lineRule="auto"/>
        <w:divId w:val="1154181471"/>
      </w:pPr>
      <w:r>
        <w:t xml:space="preserve">Select a scheduling variable under the </w:t>
      </w:r>
      <w:r w:rsidRPr="00667798">
        <w:rPr>
          <w:b/>
        </w:rPr>
        <w:t xml:space="preserve">Scheduled Variables </w:t>
      </w:r>
      <w:r>
        <w:t xml:space="preserve">list. The values defining the coordinates can be entered in the table manually or automatically. </w:t>
      </w:r>
    </w:p>
    <w:p w:rsidR="00F737C7" w:rsidRDefault="00F737C7" w:rsidP="00F737C7">
      <w:pPr>
        <w:pStyle w:val="doubleindent"/>
        <w:divId w:val="1154181471"/>
      </w:pPr>
      <w:r>
        <w:lastRenderedPageBreak/>
        <w:t xml:space="preserve">The automatic option enables the generation of a set of values between the specified </w:t>
      </w:r>
      <w:r w:rsidRPr="00667798">
        <w:rPr>
          <w:b/>
        </w:rPr>
        <w:t>Minimum</w:t>
      </w:r>
      <w:r>
        <w:t xml:space="preserve"> and </w:t>
      </w:r>
      <w:r w:rsidRPr="00667798">
        <w:rPr>
          <w:b/>
        </w:rPr>
        <w:t>Maximum</w:t>
      </w:r>
      <w:r>
        <w:t xml:space="preserve"> values in two ways:</w:t>
      </w:r>
    </w:p>
    <w:p w:rsidR="00F737C7" w:rsidRDefault="00F737C7" w:rsidP="005E45AF">
      <w:pPr>
        <w:pStyle w:val="indent"/>
        <w:numPr>
          <w:ilvl w:val="0"/>
          <w:numId w:val="156"/>
        </w:numPr>
        <w:divId w:val="1154181471"/>
      </w:pPr>
      <w:r>
        <w:t xml:space="preserve">select option </w:t>
      </w:r>
      <w:r w:rsidRPr="00667798">
        <w:rPr>
          <w:b/>
        </w:rPr>
        <w:t>Step</w:t>
      </w:r>
      <w:r>
        <w:t xml:space="preserve"> for a fixed interval between two values;</w:t>
      </w:r>
    </w:p>
    <w:p w:rsidR="00F737C7" w:rsidRDefault="00F737C7" w:rsidP="005E45AF">
      <w:pPr>
        <w:pStyle w:val="indent"/>
        <w:numPr>
          <w:ilvl w:val="0"/>
          <w:numId w:val="156"/>
        </w:numPr>
        <w:divId w:val="1154181471"/>
      </w:pPr>
      <w:proofErr w:type="gramStart"/>
      <w:r>
        <w:t>select</w:t>
      </w:r>
      <w:proofErr w:type="gramEnd"/>
      <w:r>
        <w:t xml:space="preserve"> option </w:t>
      </w:r>
      <w:r w:rsidRPr="00667798">
        <w:rPr>
          <w:b/>
        </w:rPr>
        <w:t>#</w:t>
      </w:r>
      <w:r w:rsidR="00246953">
        <w:rPr>
          <w:b/>
        </w:rPr>
        <w:t xml:space="preserve"> values</w:t>
      </w:r>
      <w:r w:rsidR="00246953">
        <w:t xml:space="preserve"> </w:t>
      </w:r>
      <w:r>
        <w:t>for a specification of the total number of points.</w:t>
      </w:r>
    </w:p>
    <w:p w:rsidR="00F737C7" w:rsidRDefault="00F737C7" w:rsidP="00F737C7">
      <w:pPr>
        <w:pStyle w:val="doubleindent"/>
        <w:divId w:val="1154181471"/>
      </w:pPr>
      <w:r>
        <w:t xml:space="preserve">Click </w:t>
      </w:r>
      <w:r w:rsidRPr="00667798">
        <w:rPr>
          <w:b/>
        </w:rPr>
        <w:t xml:space="preserve">Generate values </w:t>
      </w:r>
      <w:r>
        <w:t xml:space="preserve">to compute the points and select the </w:t>
      </w:r>
      <w:r w:rsidRPr="00667798">
        <w:rPr>
          <w:b/>
        </w:rPr>
        <w:t>Scheduled Variables</w:t>
      </w:r>
      <w:r>
        <w:t xml:space="preserve"> item in the </w:t>
      </w:r>
      <w:r w:rsidRPr="00667798">
        <w:rPr>
          <w:b/>
        </w:rPr>
        <w:t>Operating Points</w:t>
      </w:r>
      <w:r>
        <w:t xml:space="preserve"> navigation bar to review the result.</w:t>
      </w:r>
    </w:p>
    <w:p w:rsidR="00F737C7" w:rsidRDefault="00F127E1" w:rsidP="00F737C7">
      <w:pPr>
        <w:jc w:val="center"/>
        <w:divId w:val="1154181471"/>
      </w:pPr>
      <w:r>
        <w:rPr>
          <w:noProof/>
        </w:rPr>
        <w:drawing>
          <wp:inline distT="0" distB="0" distL="0" distR="0">
            <wp:extent cx="4335780" cy="1577340"/>
            <wp:effectExtent l="19050" t="0" r="7620" b="0"/>
            <wp:docPr id="443" name="Picture 442" descr="Fig14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4_UC 3.JPG"/>
                    <pic:cNvPicPr/>
                  </pic:nvPicPr>
                  <pic:blipFill>
                    <a:blip r:embed="rId146" cstate="print"/>
                    <a:stretch>
                      <a:fillRect/>
                    </a:stretch>
                  </pic:blipFill>
                  <pic:spPr>
                    <a:xfrm>
                      <a:off x="0" y="0"/>
                      <a:ext cx="4335780" cy="1577340"/>
                    </a:xfrm>
                    <a:prstGeom prst="rect">
                      <a:avLst/>
                    </a:prstGeom>
                  </pic:spPr>
                </pic:pic>
              </a:graphicData>
            </a:graphic>
          </wp:inline>
        </w:drawing>
      </w:r>
    </w:p>
    <w:p w:rsidR="00F737C7" w:rsidRDefault="00F737C7" w:rsidP="00F737C7">
      <w:pPr>
        <w:jc w:val="center"/>
        <w:divId w:val="1154181471"/>
      </w:pPr>
      <w:r>
        <w:rPr>
          <w:noProof/>
        </w:rPr>
        <w:drawing>
          <wp:inline distT="0" distB="0" distL="0" distR="0">
            <wp:extent cx="4533900" cy="114300"/>
            <wp:effectExtent l="19050" t="0" r="0" b="0"/>
            <wp:docPr id="532" name="Picture 470" descr="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ule_red.gif"/>
                    <pic:cNvPicPr/>
                  </pic:nvPicPr>
                  <pic:blipFill>
                    <a:blip r:embed="rId20" cstate="print"/>
                    <a:stretch>
                      <a:fillRect/>
                    </a:stretch>
                  </pic:blipFill>
                  <pic:spPr>
                    <a:xfrm>
                      <a:off x="0" y="0"/>
                      <a:ext cx="4533900" cy="114300"/>
                    </a:xfrm>
                    <a:prstGeom prst="rect">
                      <a:avLst/>
                    </a:prstGeom>
                  </pic:spPr>
                </pic:pic>
              </a:graphicData>
            </a:graphic>
          </wp:inline>
        </w:drawing>
      </w:r>
    </w:p>
    <w:p w:rsidR="00F737C7" w:rsidRDefault="00F737C7" w:rsidP="00F737C7">
      <w:pPr>
        <w:pStyle w:val="Heading6"/>
        <w:divId w:val="1154181471"/>
      </w:pPr>
      <w:r>
        <w:t>Related Topic</w:t>
      </w:r>
    </w:p>
    <w:p w:rsidR="00F737C7" w:rsidRDefault="00127A1B" w:rsidP="00F737C7">
      <w:pPr>
        <w:divId w:val="1154181471"/>
      </w:pPr>
      <w:r>
        <w:fldChar w:fldCharType="begin"/>
      </w:r>
      <w:r w:rsidR="00F737C7">
        <w:instrText xml:space="preserve"> REF _</w:instrText>
      </w:r>
      <w:r w:rsidR="00692FC2">
        <w:instrText>Ref354133981</w:instrText>
      </w:r>
      <w:r w:rsidR="00F737C7">
        <w:instrText xml:space="preserve"> \h </w:instrText>
      </w:r>
      <w:r>
        <w:fldChar w:fldCharType="separate"/>
      </w:r>
      <w:r w:rsidR="00692FC2">
        <w:rPr>
          <w:rFonts w:eastAsia="Times New Roman"/>
        </w:rPr>
        <w:t>Feedback Design</w:t>
      </w:r>
      <w:r>
        <w:fldChar w:fldCharType="end"/>
      </w:r>
    </w:p>
    <w:p w:rsidR="0058431F" w:rsidRDefault="0058431F" w:rsidP="00743DD1">
      <w:pPr>
        <w:divId w:val="1154181471"/>
        <w:rPr>
          <w:rFonts w:eastAsia="Times New Roman"/>
        </w:rPr>
      </w:pPr>
    </w:p>
    <w:p w:rsidR="005E543F" w:rsidRDefault="005E543F" w:rsidP="00180937">
      <w:pPr>
        <w:pStyle w:val="Heading1"/>
        <w:divId w:val="1154181471"/>
        <w:rPr>
          <w:rFonts w:eastAsia="Times New Roman"/>
        </w:rPr>
      </w:pPr>
      <w:bookmarkStart w:id="138" w:name="_Ref354133981"/>
      <w:bookmarkStart w:id="139" w:name="_Toc356575023"/>
      <w:r>
        <w:rPr>
          <w:rFonts w:eastAsia="Times New Roman"/>
        </w:rPr>
        <w:t>Feedback Design</w:t>
      </w:r>
      <w:bookmarkEnd w:id="138"/>
      <w:bookmarkEnd w:id="139"/>
    </w:p>
    <w:p w:rsidR="005E543F" w:rsidRDefault="005E543F" w:rsidP="00180937">
      <w:pPr>
        <w:divId w:val="1154181471"/>
      </w:pPr>
      <w:bookmarkStart w:id="140" w:name="feedback_design_htm"/>
      <w:bookmarkEnd w:id="140"/>
      <w:r>
        <w:t xml:space="preserve"> The requirement for </w:t>
      </w:r>
      <w:r>
        <w:rPr>
          <w:b/>
          <w:bCs/>
        </w:rPr>
        <w:t>Feedback Design</w:t>
      </w:r>
      <w:r>
        <w:t xml:space="preserve"> is to have successfully passed through </w:t>
      </w:r>
      <w:r>
        <w:rPr>
          <w:b/>
          <w:bCs/>
        </w:rPr>
        <w:t>Feedforward Design</w:t>
      </w:r>
      <w:r>
        <w:t xml:space="preserve">. The objective is to design the feedback part of the controller. </w:t>
      </w:r>
    </w:p>
    <w:p w:rsidR="005E543F" w:rsidRDefault="005E543F">
      <w:pPr>
        <w:divId w:val="1154181471"/>
      </w:pPr>
      <w:r>
        <w:t>The multivariable feedback controller is implemented by using Model Predictive Control technology.</w:t>
      </w:r>
    </w:p>
    <w:p w:rsidR="005E543F" w:rsidRDefault="005E543F">
      <w:pPr>
        <w:divId w:val="1154181471"/>
      </w:pPr>
      <w:r>
        <w:t>The main design parts are:</w:t>
      </w:r>
    </w:p>
    <w:p w:rsidR="005E543F" w:rsidRDefault="00127A1B" w:rsidP="005E45AF">
      <w:pPr>
        <w:numPr>
          <w:ilvl w:val="0"/>
          <w:numId w:val="10"/>
        </w:numPr>
        <w:tabs>
          <w:tab w:val="left" w:pos="720"/>
        </w:tabs>
        <w:spacing w:after="180"/>
        <w:divId w:val="1154181471"/>
        <w:rPr>
          <w:b/>
          <w:bCs/>
        </w:rPr>
      </w:pPr>
      <w:hyperlink w:anchor="feedback_controller_dynamic_tuni_9398" w:history="1">
        <w:r w:rsidR="005E543F">
          <w:rPr>
            <w:rStyle w:val="Hyperlink"/>
            <w:b/>
            <w:bCs/>
          </w:rPr>
          <w:t>Dynamic Tuning</w:t>
        </w:r>
      </w:hyperlink>
    </w:p>
    <w:p w:rsidR="005E543F" w:rsidRDefault="00127A1B" w:rsidP="005E45AF">
      <w:pPr>
        <w:numPr>
          <w:ilvl w:val="0"/>
          <w:numId w:val="10"/>
        </w:numPr>
        <w:tabs>
          <w:tab w:val="left" w:pos="720"/>
        </w:tabs>
        <w:spacing w:after="180"/>
        <w:divId w:val="1154181471"/>
        <w:rPr>
          <w:b/>
          <w:bCs/>
        </w:rPr>
      </w:pPr>
      <w:hyperlink w:anchor="description_of_advanced_tuning_o_668" w:history="1">
        <w:r w:rsidR="005E543F">
          <w:rPr>
            <w:rStyle w:val="Hyperlink"/>
            <w:b/>
            <w:bCs/>
          </w:rPr>
          <w:t>Advanced Tuning</w:t>
        </w:r>
      </w:hyperlink>
    </w:p>
    <w:p w:rsidR="005E543F" w:rsidRDefault="00127A1B" w:rsidP="005E45AF">
      <w:pPr>
        <w:numPr>
          <w:ilvl w:val="0"/>
          <w:numId w:val="10"/>
        </w:numPr>
        <w:tabs>
          <w:tab w:val="left" w:pos="720"/>
        </w:tabs>
        <w:spacing w:after="180"/>
        <w:divId w:val="1154181471"/>
        <w:rPr>
          <w:b/>
          <w:bCs/>
        </w:rPr>
      </w:pPr>
      <w:hyperlink w:anchor="linear_simulation_htm" w:history="1">
        <w:r w:rsidR="005E543F">
          <w:rPr>
            <w:rStyle w:val="Hyperlink"/>
            <w:b/>
            <w:bCs/>
          </w:rPr>
          <w:t>Step Tests</w:t>
        </w:r>
      </w:hyperlink>
    </w:p>
    <w:p w:rsidR="005E543F" w:rsidRDefault="0051408F">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185" name="Picture 185"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5E543F" w:rsidRDefault="005E543F">
      <w:pPr>
        <w:divId w:val="1154181471"/>
      </w:pPr>
      <w:r>
        <w:t>Related Topics</w:t>
      </w:r>
    </w:p>
    <w:p w:rsidR="005E543F" w:rsidRDefault="00127A1B">
      <w:pPr>
        <w:pStyle w:val="relatedtopiclink"/>
        <w:divId w:val="1154181471"/>
      </w:pPr>
      <w:hyperlink w:anchor="feedback_controller_dynamic_tuni_9398" w:history="1">
        <w:r w:rsidR="005E543F">
          <w:rPr>
            <w:rStyle w:val="Hyperlink"/>
          </w:rPr>
          <w:t>Dynamic Tuning</w:t>
        </w:r>
      </w:hyperlink>
    </w:p>
    <w:p w:rsidR="005E543F" w:rsidRDefault="00127A1B">
      <w:pPr>
        <w:pStyle w:val="relatedtopiclink"/>
        <w:divId w:val="1154181471"/>
      </w:pPr>
      <w:hyperlink w:anchor="description_of_advanced_tuning_o_668" w:history="1">
        <w:r w:rsidR="005E543F">
          <w:rPr>
            <w:rStyle w:val="Hyperlink"/>
          </w:rPr>
          <w:t>Advanced Tuning</w:t>
        </w:r>
      </w:hyperlink>
    </w:p>
    <w:p w:rsidR="005E543F" w:rsidRDefault="00127A1B">
      <w:pPr>
        <w:pStyle w:val="relatedtopiclink"/>
        <w:divId w:val="1154181471"/>
      </w:pPr>
      <w:hyperlink w:anchor="linear_simulation_htm" w:history="1">
        <w:r w:rsidR="005E543F">
          <w:rPr>
            <w:rStyle w:val="Hyperlink"/>
          </w:rPr>
          <w:t>Step Tests</w:t>
        </w:r>
      </w:hyperlink>
    </w:p>
    <w:p w:rsidR="005E543F" w:rsidRDefault="005E543F">
      <w:pPr>
        <w:jc w:val="right"/>
        <w:divId w:val="1154181471"/>
      </w:pPr>
      <w:bookmarkStart w:id="141" w:name="linear_simulation_htm"/>
      <w:bookmarkEnd w:id="141"/>
      <w:r>
        <w:t> </w:t>
      </w:r>
    </w:p>
    <w:p w:rsidR="00180937" w:rsidRDefault="00180937" w:rsidP="00180937">
      <w:pPr>
        <w:pStyle w:val="Heading2"/>
        <w:divId w:val="1154181471"/>
        <w:rPr>
          <w:rFonts w:eastAsia="Times New Roman"/>
        </w:rPr>
      </w:pPr>
      <w:bookmarkStart w:id="142" w:name="_Toc356575024"/>
      <w:r>
        <w:rPr>
          <w:rFonts w:eastAsia="Times New Roman"/>
        </w:rPr>
        <w:t>Dynamic Tuning</w:t>
      </w:r>
      <w:bookmarkEnd w:id="142"/>
    </w:p>
    <w:p w:rsidR="00180937" w:rsidRDefault="00180937" w:rsidP="005E45AF">
      <w:pPr>
        <w:numPr>
          <w:ilvl w:val="0"/>
          <w:numId w:val="12"/>
        </w:numPr>
        <w:tabs>
          <w:tab w:val="left" w:pos="720"/>
        </w:tabs>
        <w:divId w:val="1154181471"/>
      </w:pPr>
      <w:r>
        <w:lastRenderedPageBreak/>
        <w:t xml:space="preserve">Go to the </w:t>
      </w:r>
      <w:r>
        <w:rPr>
          <w:b/>
          <w:bCs/>
        </w:rPr>
        <w:t>Feedback Design</w:t>
      </w:r>
      <w:r>
        <w:t xml:space="preserve"> display and select </w:t>
      </w:r>
      <w:r>
        <w:rPr>
          <w:b/>
          <w:bCs/>
        </w:rPr>
        <w:t>Dynamic Tuning</w:t>
      </w:r>
      <w:r>
        <w:t>.</w:t>
      </w:r>
    </w:p>
    <w:p w:rsidR="00180937" w:rsidRDefault="00180937" w:rsidP="005E45AF">
      <w:pPr>
        <w:numPr>
          <w:ilvl w:val="0"/>
          <w:numId w:val="12"/>
        </w:numPr>
        <w:tabs>
          <w:tab w:val="left" w:pos="720"/>
        </w:tabs>
        <w:divId w:val="1154181471"/>
      </w:pPr>
      <w:r>
        <w:t xml:space="preserve">Specify the controller sampling period in </w:t>
      </w:r>
      <w:r>
        <w:rPr>
          <w:b/>
          <w:bCs/>
        </w:rPr>
        <w:t>Sampling Period</w:t>
      </w:r>
      <w:r>
        <w:t>.</w:t>
      </w:r>
    </w:p>
    <w:p w:rsidR="00180937" w:rsidRDefault="00180937" w:rsidP="005E45AF">
      <w:pPr>
        <w:numPr>
          <w:ilvl w:val="0"/>
          <w:numId w:val="12"/>
        </w:numPr>
        <w:tabs>
          <w:tab w:val="left" w:pos="720"/>
        </w:tabs>
        <w:divId w:val="1154181471"/>
      </w:pPr>
      <w:r>
        <w:t xml:space="preserve">Select the </w:t>
      </w:r>
      <w:r w:rsidR="00692FC2">
        <w:t>test to be simulated</w:t>
      </w:r>
      <w:r>
        <w:t xml:space="preserve"> in</w:t>
      </w:r>
      <w:r w:rsidR="00482C0B">
        <w:t xml:space="preserve"> the</w:t>
      </w:r>
      <w:r>
        <w:t xml:space="preserve"> </w:t>
      </w:r>
      <w:r>
        <w:rPr>
          <w:b/>
          <w:bCs/>
        </w:rPr>
        <w:t>Step Tests</w:t>
      </w:r>
      <w:r>
        <w:t xml:space="preserve"> table in the navigation bar.</w:t>
      </w:r>
    </w:p>
    <w:p w:rsidR="00180937" w:rsidRDefault="00180937" w:rsidP="00180937">
      <w:pPr>
        <w:tabs>
          <w:tab w:val="left" w:pos="720"/>
        </w:tabs>
        <w:ind w:left="720"/>
        <w:jc w:val="center"/>
        <w:divId w:val="1154181471"/>
      </w:pPr>
      <w:r>
        <w:rPr>
          <w:noProof/>
        </w:rPr>
        <w:drawing>
          <wp:inline distT="0" distB="0" distL="0" distR="0">
            <wp:extent cx="1884679" cy="3569467"/>
            <wp:effectExtent l="19050" t="0" r="1271" b="0"/>
            <wp:docPr id="444" name="Picture 190" descr="C:\Work\HIP Projects\H_ACT HIP\Help Project - Sept 23 Version\H-ACT Design Suite R100.0\!SSL!\Printed_Documentation\!doc_tmp_folder_0\Fig23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stretch>
                      <a:fillRect/>
                    </a:stretch>
                  </pic:blipFill>
                  <pic:spPr>
                    <a:xfrm>
                      <a:off x="0" y="0"/>
                      <a:ext cx="1884679" cy="3569467"/>
                    </a:xfrm>
                    <a:prstGeom prst="rect">
                      <a:avLst/>
                    </a:prstGeom>
                  </pic:spPr>
                </pic:pic>
              </a:graphicData>
            </a:graphic>
          </wp:inline>
        </w:drawing>
      </w:r>
    </w:p>
    <w:p w:rsidR="00180937" w:rsidRDefault="00180937" w:rsidP="005E45AF">
      <w:pPr>
        <w:numPr>
          <w:ilvl w:val="0"/>
          <w:numId w:val="12"/>
        </w:numPr>
        <w:tabs>
          <w:tab w:val="left" w:pos="720"/>
        </w:tabs>
        <w:divId w:val="1154181471"/>
      </w:pPr>
      <w:r>
        <w:t>Use</w:t>
      </w:r>
      <w:r w:rsidR="00692FC2">
        <w:t xml:space="preserve"> the</w:t>
      </w:r>
      <w:r>
        <w:t xml:space="preserve"> </w:t>
      </w:r>
      <w:r>
        <w:rPr>
          <w:b/>
          <w:bCs/>
        </w:rPr>
        <w:t>Use global tuning</w:t>
      </w:r>
      <w:r>
        <w:t xml:space="preserve"> </w:t>
      </w:r>
      <w:r w:rsidR="00AA0A77">
        <w:t xml:space="preserve">option </w:t>
      </w:r>
      <w:r>
        <w:t xml:space="preserve">to specify which operating points to tune globally </w:t>
      </w:r>
      <w:r w:rsidR="00692FC2">
        <w:t>(checked)</w:t>
      </w:r>
      <w:r>
        <w:t xml:space="preserve"> and which </w:t>
      </w:r>
      <w:r w:rsidR="00692FC2">
        <w:t xml:space="preserve">to </w:t>
      </w:r>
      <w:r w:rsidR="00AA0A77">
        <w:t xml:space="preserve">tune </w:t>
      </w:r>
      <w:r>
        <w:t>locally</w:t>
      </w:r>
      <w:r w:rsidR="00692FC2">
        <w:t xml:space="preserve"> (unchecked)</w:t>
      </w:r>
      <w:r>
        <w:t xml:space="preserve">. If global tuning is not selected, then the operating point uses its own local tuning. </w:t>
      </w:r>
    </w:p>
    <w:p w:rsidR="00180937" w:rsidRDefault="00180937" w:rsidP="00180937">
      <w:pPr>
        <w:tabs>
          <w:tab w:val="left" w:pos="720"/>
        </w:tabs>
        <w:ind w:left="720"/>
        <w:divId w:val="1154181471"/>
      </w:pPr>
      <w:r>
        <w:t xml:space="preserve">All operating points with local tuning are highlighted in </w:t>
      </w:r>
      <w:r>
        <w:rPr>
          <w:b/>
          <w:bCs/>
        </w:rPr>
        <w:t>Active Operating Point</w:t>
      </w:r>
      <w:r>
        <w:t xml:space="preserve"> by a different color.</w:t>
      </w:r>
    </w:p>
    <w:p w:rsidR="00180937" w:rsidRDefault="00180937" w:rsidP="00180937">
      <w:pPr>
        <w:tabs>
          <w:tab w:val="left" w:pos="720"/>
        </w:tabs>
        <w:ind w:left="720"/>
        <w:jc w:val="center"/>
        <w:divId w:val="1154181471"/>
      </w:pPr>
      <w:r>
        <w:rPr>
          <w:noProof/>
        </w:rPr>
        <w:drawing>
          <wp:inline distT="0" distB="0" distL="0" distR="0">
            <wp:extent cx="1783079" cy="2574499"/>
            <wp:effectExtent l="19050" t="0" r="7621" b="0"/>
            <wp:docPr id="445" name="Picture 191" descr="C:\Work\HIP Projects\H_ACT HIP\Help Project - Sept 23 Version\H-ACT Design Suite R100.0\!SSL!\Printed_Documentation\!doc_tmp_folder_0\Fig24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stretch>
                      <a:fillRect/>
                    </a:stretch>
                  </pic:blipFill>
                  <pic:spPr>
                    <a:xfrm>
                      <a:off x="0" y="0"/>
                      <a:ext cx="1783079" cy="2574499"/>
                    </a:xfrm>
                    <a:prstGeom prst="rect">
                      <a:avLst/>
                    </a:prstGeom>
                  </pic:spPr>
                </pic:pic>
              </a:graphicData>
            </a:graphic>
          </wp:inline>
        </w:drawing>
      </w:r>
    </w:p>
    <w:p w:rsidR="00180937" w:rsidRDefault="00180937" w:rsidP="005E45AF">
      <w:pPr>
        <w:numPr>
          <w:ilvl w:val="0"/>
          <w:numId w:val="12"/>
        </w:numPr>
        <w:tabs>
          <w:tab w:val="left" w:pos="720"/>
        </w:tabs>
        <w:divId w:val="1154181471"/>
      </w:pPr>
      <w:r>
        <w:t xml:space="preserve">Select the operating point for tuning by </w:t>
      </w:r>
      <w:r w:rsidR="00130626">
        <w:t>clicking on the tiles in</w:t>
      </w:r>
      <w:r>
        <w:t xml:space="preserve"> </w:t>
      </w:r>
      <w:r>
        <w:rPr>
          <w:b/>
          <w:bCs/>
        </w:rPr>
        <w:t>Active Operating Point</w:t>
      </w:r>
      <w:r>
        <w:t xml:space="preserve">. </w:t>
      </w:r>
    </w:p>
    <w:p w:rsidR="00180937" w:rsidRDefault="00180937" w:rsidP="00180937">
      <w:pPr>
        <w:tabs>
          <w:tab w:val="left" w:pos="720"/>
        </w:tabs>
        <w:ind w:left="720"/>
        <w:divId w:val="1154181471"/>
      </w:pPr>
      <w:r>
        <w:lastRenderedPageBreak/>
        <w:t xml:space="preserve">If </w:t>
      </w:r>
      <w:r>
        <w:rPr>
          <w:b/>
          <w:bCs/>
        </w:rPr>
        <w:t>Use Global Tuning</w:t>
      </w:r>
      <w:r>
        <w:t xml:space="preserve"> is selected</w:t>
      </w:r>
      <w:r w:rsidR="00130626">
        <w:t xml:space="preserve"> at the active operating point</w:t>
      </w:r>
      <w:r>
        <w:t xml:space="preserve">, then any change in the tuning parameters on the Feedback Design page is propagated to all operating points with the global tuning. </w:t>
      </w:r>
    </w:p>
    <w:p w:rsidR="00180937" w:rsidRDefault="00180937" w:rsidP="00180937">
      <w:pPr>
        <w:tabs>
          <w:tab w:val="left" w:pos="720"/>
        </w:tabs>
        <w:ind w:left="720"/>
        <w:divId w:val="1154181471"/>
      </w:pPr>
      <w:r>
        <w:t xml:space="preserve">If </w:t>
      </w:r>
      <w:r>
        <w:rPr>
          <w:b/>
          <w:bCs/>
        </w:rPr>
        <w:t>Use Global Tuning</w:t>
      </w:r>
      <w:r>
        <w:t xml:space="preserve"> is not selected, then all tuning parameter changes are related to this particular operating point only and tuning of other operating points is unchanged.</w:t>
      </w:r>
    </w:p>
    <w:p w:rsidR="00180937" w:rsidRDefault="00180937" w:rsidP="005E45AF">
      <w:pPr>
        <w:numPr>
          <w:ilvl w:val="0"/>
          <w:numId w:val="12"/>
        </w:numPr>
        <w:tabs>
          <w:tab w:val="left" w:pos="720"/>
        </w:tabs>
        <w:divId w:val="1154181471"/>
      </w:pPr>
      <w:r>
        <w:t xml:space="preserve">Operating points marked by an </w:t>
      </w:r>
      <w:r>
        <w:rPr>
          <w:b/>
          <w:bCs/>
        </w:rPr>
        <w:t>X</w:t>
      </w:r>
      <w:r>
        <w:t xml:space="preserve"> in the </w:t>
      </w:r>
      <w:r>
        <w:rPr>
          <w:b/>
          <w:bCs/>
        </w:rPr>
        <w:t>Active Operating Point</w:t>
      </w:r>
      <w:r>
        <w:t xml:space="preserve"> </w:t>
      </w:r>
      <w:r w:rsidR="00130626">
        <w:t xml:space="preserve">are as not valid and </w:t>
      </w:r>
      <w:r>
        <w:t>need to be re-computed. This can occur when some of the tuning parameters of the operating point have been changed.</w:t>
      </w:r>
    </w:p>
    <w:p w:rsidR="00180937" w:rsidRDefault="00180937" w:rsidP="005E45AF">
      <w:pPr>
        <w:numPr>
          <w:ilvl w:val="0"/>
          <w:numId w:val="12"/>
        </w:numPr>
        <w:tabs>
          <w:tab w:val="left" w:pos="720"/>
        </w:tabs>
        <w:divId w:val="1154181471"/>
      </w:pPr>
      <w:r>
        <w:t xml:space="preserve">Set values of tuning parameters in the </w:t>
      </w:r>
      <w:r>
        <w:rPr>
          <w:b/>
          <w:bCs/>
        </w:rPr>
        <w:t>Tuning Parameters</w:t>
      </w:r>
      <w:r>
        <w:t xml:space="preserve"> sections. This includes </w:t>
      </w:r>
      <w:r>
        <w:rPr>
          <w:b/>
          <w:bCs/>
        </w:rPr>
        <w:t>Closed-loop speed of response</w:t>
      </w:r>
      <w:r>
        <w:t xml:space="preserve"> and </w:t>
      </w:r>
      <w:r>
        <w:rPr>
          <w:b/>
          <w:bCs/>
        </w:rPr>
        <w:t>Closed-loop performance</w:t>
      </w:r>
      <w:r>
        <w:t xml:space="preserve"> parameters and the sliding bars located under the graphs of individual variables</w:t>
      </w:r>
      <w:r>
        <w:rPr>
          <w:b/>
          <w:bCs/>
        </w:rPr>
        <w:t>.</w:t>
      </w:r>
    </w:p>
    <w:p w:rsidR="00180937" w:rsidRDefault="00180937" w:rsidP="00180937">
      <w:pPr>
        <w:pStyle w:val="indent"/>
        <w:divId w:val="1154181471"/>
      </w:pPr>
      <w:r>
        <w:t>The</w:t>
      </w:r>
      <w:r>
        <w:rPr>
          <w:b/>
          <w:bCs/>
        </w:rPr>
        <w:t xml:space="preserve"> Closed-loop speed of response</w:t>
      </w:r>
      <w:r>
        <w:t xml:space="preserve"> tuning parameter specifies the controller </w:t>
      </w:r>
      <w:proofErr w:type="gramStart"/>
      <w:r>
        <w:t>bandwidth, that</w:t>
      </w:r>
      <w:proofErr w:type="gramEnd"/>
      <w:r>
        <w:t xml:space="preserve"> is, speed of disturbance rejection and of setpoint tracking.</w:t>
      </w:r>
    </w:p>
    <w:p w:rsidR="00180937" w:rsidRDefault="00180937" w:rsidP="00180937">
      <w:pPr>
        <w:pStyle w:val="indent"/>
        <w:divId w:val="1154181471"/>
      </w:pPr>
      <w:r>
        <w:t xml:space="preserve">The </w:t>
      </w:r>
      <w:r>
        <w:rPr>
          <w:b/>
          <w:bCs/>
        </w:rPr>
        <w:t>Closed-loop performance</w:t>
      </w:r>
      <w:r>
        <w:t xml:space="preserve"> parameter is used to ensure the basic robust stability of the controller. </w:t>
      </w:r>
    </w:p>
    <w:p w:rsidR="00180937" w:rsidRDefault="00180937" w:rsidP="00180937">
      <w:pPr>
        <w:ind w:left="400"/>
        <w:jc w:val="center"/>
        <w:divId w:val="1154181471"/>
      </w:pPr>
      <w:r>
        <w:rPr>
          <w:noProof/>
        </w:rPr>
        <w:drawing>
          <wp:inline distT="0" distB="0" distL="0" distR="0">
            <wp:extent cx="1884679" cy="1170785"/>
            <wp:effectExtent l="19050" t="0" r="1271" b="0"/>
            <wp:docPr id="446" name="Picture 192" descr="C:\Work\HIP Projects\H_ACT HIP\Help Project - Sept 23 Version\H-ACT Design Suite R100.0\!SSL!\Printed_Documentation\!doc_tmp_folder_0\Fig25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1884679" cy="1170785"/>
                    </a:xfrm>
                    <a:prstGeom prst="rect">
                      <a:avLst/>
                    </a:prstGeom>
                  </pic:spPr>
                </pic:pic>
              </a:graphicData>
            </a:graphic>
          </wp:inline>
        </w:drawing>
      </w:r>
    </w:p>
    <w:p w:rsidR="00180937" w:rsidRDefault="00180937" w:rsidP="005E45AF">
      <w:pPr>
        <w:numPr>
          <w:ilvl w:val="0"/>
          <w:numId w:val="13"/>
        </w:numPr>
        <w:tabs>
          <w:tab w:val="left" w:pos="720"/>
        </w:tabs>
        <w:divId w:val="1154181471"/>
      </w:pPr>
      <w:r>
        <w:t>Use the slid</w:t>
      </w:r>
      <w:r w:rsidR="00C93ADC">
        <w:t>er</w:t>
      </w:r>
      <w:r>
        <w:t xml:space="preserve"> bars below the</w:t>
      </w:r>
      <w:r>
        <w:rPr>
          <w:b/>
          <w:bCs/>
        </w:rPr>
        <w:t xml:space="preserve"> Controlled Variables</w:t>
      </w:r>
      <w:r>
        <w:t xml:space="preserve"> graphs to change the weighting coefficients for tracking variables. If the selected variable has </w:t>
      </w:r>
      <w:r w:rsidR="00080582">
        <w:t>a</w:t>
      </w:r>
      <w:r>
        <w:t xml:space="preserve"> setpoint, then the sliding bar is enabled. Higher weighting means higher importance </w:t>
      </w:r>
      <w:r w:rsidR="00080582">
        <w:t>of</w:t>
      </w:r>
      <w:r>
        <w:t xml:space="preserve"> tracking </w:t>
      </w:r>
      <w:r w:rsidR="00080582">
        <w:t>this</w:t>
      </w:r>
      <w:r>
        <w:t xml:space="preserve"> variable when compared to other tracking variables.</w:t>
      </w:r>
    </w:p>
    <w:p w:rsidR="00180937" w:rsidRDefault="00180937" w:rsidP="00180937">
      <w:pPr>
        <w:tabs>
          <w:tab w:val="left" w:pos="720"/>
        </w:tabs>
        <w:ind w:left="720"/>
        <w:jc w:val="center"/>
        <w:divId w:val="1154181471"/>
      </w:pPr>
      <w:r>
        <w:rPr>
          <w:noProof/>
        </w:rPr>
        <w:drawing>
          <wp:inline distT="0" distB="0" distL="0" distR="0">
            <wp:extent cx="3810000" cy="2440542"/>
            <wp:effectExtent l="19050" t="0" r="0" b="0"/>
            <wp:docPr id="447" name="Picture 193" descr="C:\Work\HIP Projects\H_ACT HIP\Help Project - Sept 23 Version\H-ACT Design Suite R100.0\!SSL!\Printed_Documentation\!doc_tmp_folder_0\Fig26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stretch>
                      <a:fillRect/>
                    </a:stretch>
                  </pic:blipFill>
                  <pic:spPr>
                    <a:xfrm>
                      <a:off x="0" y="0"/>
                      <a:ext cx="3810000" cy="2440542"/>
                    </a:xfrm>
                    <a:prstGeom prst="rect">
                      <a:avLst/>
                    </a:prstGeom>
                  </pic:spPr>
                </pic:pic>
              </a:graphicData>
            </a:graphic>
          </wp:inline>
        </w:drawing>
      </w:r>
    </w:p>
    <w:p w:rsidR="00180937" w:rsidRDefault="00180937" w:rsidP="005E45AF">
      <w:pPr>
        <w:numPr>
          <w:ilvl w:val="0"/>
          <w:numId w:val="13"/>
        </w:numPr>
        <w:tabs>
          <w:tab w:val="left" w:pos="720"/>
        </w:tabs>
        <w:divId w:val="1154181471"/>
      </w:pPr>
      <w:r>
        <w:t>Use the slid</w:t>
      </w:r>
      <w:r w:rsidR="00C93ADC">
        <w:t>er</w:t>
      </w:r>
      <w:r>
        <w:t xml:space="preserve"> bars below the </w:t>
      </w:r>
      <w:r>
        <w:rPr>
          <w:b/>
          <w:bCs/>
        </w:rPr>
        <w:t>Manipulated Variables</w:t>
      </w:r>
      <w:r>
        <w:t xml:space="preserve"> graphs to make the selected actuator </w:t>
      </w:r>
      <w:r w:rsidR="00130626">
        <w:t xml:space="preserve">faster or </w:t>
      </w:r>
      <w:r>
        <w:t xml:space="preserve">slower. A </w:t>
      </w:r>
      <w:r w:rsidR="00130626">
        <w:t xml:space="preserve">slower actuator </w:t>
      </w:r>
      <w:r>
        <w:t>means less feedback activity for the selected actuator</w:t>
      </w:r>
      <w:r w:rsidR="00130626">
        <w:t xml:space="preserve"> with respect to the other manipulated variables</w:t>
      </w:r>
      <w:r>
        <w:t>.</w:t>
      </w:r>
    </w:p>
    <w:p w:rsidR="00180937" w:rsidRDefault="00180937" w:rsidP="00180937">
      <w:pPr>
        <w:tabs>
          <w:tab w:val="left" w:pos="720"/>
        </w:tabs>
        <w:ind w:left="720"/>
        <w:jc w:val="center"/>
        <w:divId w:val="1154181471"/>
      </w:pPr>
      <w:r>
        <w:rPr>
          <w:noProof/>
        </w:rPr>
        <w:lastRenderedPageBreak/>
        <w:drawing>
          <wp:inline distT="0" distB="0" distL="0" distR="0">
            <wp:extent cx="3810000" cy="2409940"/>
            <wp:effectExtent l="19050" t="0" r="0" b="0"/>
            <wp:docPr id="480" name="Picture 194" descr="C:\Work\HIP Projects\H_ACT HIP\Help Project - Sept 23 Version\H-ACT Design Suite R100.0\!SSL!\Printed_Documentation\!doc_tmp_folder_0\Fig27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3810000" cy="2409940"/>
                    </a:xfrm>
                    <a:prstGeom prst="rect">
                      <a:avLst/>
                    </a:prstGeom>
                  </pic:spPr>
                </pic:pic>
              </a:graphicData>
            </a:graphic>
          </wp:inline>
        </w:drawing>
      </w:r>
    </w:p>
    <w:p w:rsidR="00180937" w:rsidRDefault="00180937" w:rsidP="005E45AF">
      <w:pPr>
        <w:numPr>
          <w:ilvl w:val="0"/>
          <w:numId w:val="13"/>
        </w:numPr>
        <w:tabs>
          <w:tab w:val="left" w:pos="720"/>
        </w:tabs>
        <w:divId w:val="1154181471"/>
      </w:pPr>
      <w:r>
        <w:t xml:space="preserve">Start the controller design and simulation by clicking </w:t>
      </w:r>
      <w:r>
        <w:rPr>
          <w:b/>
          <w:bCs/>
        </w:rPr>
        <w:t>Simulate</w:t>
      </w:r>
      <w:r>
        <w:t xml:space="preserve">, </w:t>
      </w:r>
      <w:proofErr w:type="gramStart"/>
      <w:r>
        <w:t>then</w:t>
      </w:r>
      <w:proofErr w:type="gramEnd"/>
      <w:r>
        <w:t xml:space="preserve"> wait for the operation to complete. The simulation is performed with locally </w:t>
      </w:r>
      <w:proofErr w:type="spellStart"/>
      <w:r>
        <w:t>linearized</w:t>
      </w:r>
      <w:proofErr w:type="spellEnd"/>
      <w:r>
        <w:t xml:space="preserve"> models.</w:t>
      </w:r>
    </w:p>
    <w:p w:rsidR="00180937" w:rsidRDefault="00180937" w:rsidP="005E45AF">
      <w:pPr>
        <w:numPr>
          <w:ilvl w:val="0"/>
          <w:numId w:val="13"/>
        </w:numPr>
        <w:tabs>
          <w:tab w:val="left" w:pos="720"/>
        </w:tabs>
        <w:divId w:val="1154181471"/>
      </w:pPr>
      <w:r>
        <w:t xml:space="preserve">Review the simulation results in the time domain by using the graphs on the </w:t>
      </w:r>
      <w:r>
        <w:rPr>
          <w:b/>
          <w:bCs/>
        </w:rPr>
        <w:t>Time Domain</w:t>
      </w:r>
      <w:r>
        <w:t xml:space="preserve"> page. </w:t>
      </w:r>
      <w:r w:rsidR="00593E74">
        <w:t xml:space="preserve">Dependent on the </w:t>
      </w:r>
      <w:r w:rsidR="00593E74">
        <w:rPr>
          <w:b/>
          <w:bCs/>
        </w:rPr>
        <w:t>Include trim point</w:t>
      </w:r>
      <w:r w:rsidR="00593E74">
        <w:t xml:space="preserve"> checkbox in </w:t>
      </w:r>
      <w:r w:rsidR="00593E74">
        <w:rPr>
          <w:b/>
          <w:bCs/>
        </w:rPr>
        <w:t>Trend Selector</w:t>
      </w:r>
      <w:r w:rsidR="00DD3732" w:rsidRPr="00DD3732">
        <w:rPr>
          <w:bCs/>
        </w:rPr>
        <w:t xml:space="preserve">, </w:t>
      </w:r>
      <w:r w:rsidR="00AA0A77">
        <w:t>a</w:t>
      </w:r>
      <w:r>
        <w:t xml:space="preserve">ll plots are </w:t>
      </w:r>
      <w:r w:rsidR="00593E74">
        <w:t>either</w:t>
      </w:r>
      <w:r>
        <w:t xml:space="preserve"> relative to their points of linearization</w:t>
      </w:r>
      <w:r w:rsidR="00593E74">
        <w:t xml:space="preserve"> (unchecked) or in absolute units (checked)</w:t>
      </w:r>
      <w:r>
        <w:t>.</w:t>
      </w:r>
    </w:p>
    <w:p w:rsidR="00180937" w:rsidRDefault="001E0CC6" w:rsidP="00180937">
      <w:pPr>
        <w:tabs>
          <w:tab w:val="left" w:pos="720"/>
        </w:tabs>
        <w:ind w:left="720"/>
        <w:jc w:val="center"/>
        <w:divId w:val="1154181471"/>
      </w:pPr>
      <w:r>
        <w:rPr>
          <w:noProof/>
        </w:rPr>
        <w:drawing>
          <wp:inline distT="0" distB="0" distL="0" distR="0">
            <wp:extent cx="1981200" cy="2286000"/>
            <wp:effectExtent l="19050" t="0" r="0" b="0"/>
            <wp:docPr id="543" name="Picture 1" descr="cid:image001.png@01CE3F55.8D0A0F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3F55.8D0A0FE0"/>
                    <pic:cNvPicPr>
                      <a:picLocks noChangeAspect="1" noChangeArrowheads="1"/>
                    </pic:cNvPicPr>
                  </pic:nvPicPr>
                  <pic:blipFill>
                    <a:blip r:embed="rId152" r:link="rId153" cstate="print"/>
                    <a:srcRect/>
                    <a:stretch>
                      <a:fillRect/>
                    </a:stretch>
                  </pic:blipFill>
                  <pic:spPr bwMode="auto">
                    <a:xfrm>
                      <a:off x="0" y="0"/>
                      <a:ext cx="1981200" cy="2286000"/>
                    </a:xfrm>
                    <a:prstGeom prst="rect">
                      <a:avLst/>
                    </a:prstGeom>
                    <a:noFill/>
                    <a:ln w="9525">
                      <a:noFill/>
                      <a:miter lim="800000"/>
                      <a:headEnd/>
                      <a:tailEnd/>
                    </a:ln>
                  </pic:spPr>
                </pic:pic>
              </a:graphicData>
            </a:graphic>
          </wp:inline>
        </w:drawing>
      </w:r>
    </w:p>
    <w:p w:rsidR="00180937" w:rsidRDefault="00180937" w:rsidP="00180937">
      <w:pPr>
        <w:pStyle w:val="indent"/>
        <w:divId w:val="1154181471"/>
      </w:pPr>
      <w:r>
        <w:t xml:space="preserve">Use </w:t>
      </w:r>
      <w:r w:rsidR="00CD4E76">
        <w:t xml:space="preserve">the </w:t>
      </w:r>
      <w:r>
        <w:rPr>
          <w:b/>
          <w:bCs/>
        </w:rPr>
        <w:t>Trend Selector</w:t>
      </w:r>
      <w:r>
        <w:t xml:space="preserve"> to compare </w:t>
      </w:r>
      <w:r w:rsidR="00CD4E76">
        <w:t xml:space="preserve">the </w:t>
      </w:r>
      <w:r>
        <w:t>controller response in several operating points.</w:t>
      </w:r>
    </w:p>
    <w:p w:rsidR="001E0CC6" w:rsidRDefault="00CD4E76">
      <w:pPr>
        <w:ind w:left="600"/>
        <w:divId w:val="1154181471"/>
      </w:pPr>
      <w:r w:rsidRPr="001E0CC6">
        <w:rPr>
          <w:bCs/>
        </w:rPr>
        <w:t xml:space="preserve">A </w:t>
      </w:r>
      <w:r w:rsidR="00CA17B2" w:rsidRPr="001E0CC6">
        <w:rPr>
          <w:bCs/>
          <w:i/>
        </w:rPr>
        <w:t>Cost function has been regularized</w:t>
      </w:r>
      <w:r w:rsidR="00CA17B2" w:rsidRPr="001E0CC6">
        <w:rPr>
          <w:bCs/>
        </w:rPr>
        <w:t xml:space="preserve"> warning</w:t>
      </w:r>
      <w:r w:rsidR="00CA17B2" w:rsidRPr="001E0CC6">
        <w:t xml:space="preserve"> </w:t>
      </w:r>
      <w:r>
        <w:t xml:space="preserve">can be </w:t>
      </w:r>
      <w:r w:rsidR="00CA17B2">
        <w:t xml:space="preserve">indicated by </w:t>
      </w:r>
      <w:r>
        <w:t xml:space="preserve">an </w:t>
      </w:r>
      <w:r w:rsidR="00CA17B2">
        <w:t xml:space="preserve">exclamation mark </w:t>
      </w:r>
      <w:r w:rsidR="001E0CC6">
        <w:rPr>
          <w:noProof/>
        </w:rPr>
        <w:drawing>
          <wp:inline distT="0" distB="0" distL="0" distR="0">
            <wp:extent cx="209550" cy="200025"/>
            <wp:effectExtent l="19050" t="0" r="0" b="0"/>
            <wp:docPr id="320" name="Picture 2" descr="cid:image002.png@01CE3F55.8D0A0F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3F55.8D0A0FE0"/>
                    <pic:cNvPicPr>
                      <a:picLocks noChangeAspect="1" noChangeArrowheads="1"/>
                    </pic:cNvPicPr>
                  </pic:nvPicPr>
                  <pic:blipFill>
                    <a:blip r:embed="rId154" r:link="rId155" cstate="print"/>
                    <a:srcRect/>
                    <a:stretch>
                      <a:fillRect/>
                    </a:stretch>
                  </pic:blipFill>
                  <pic:spPr bwMode="auto">
                    <a:xfrm>
                      <a:off x="0" y="0"/>
                      <a:ext cx="209550" cy="200025"/>
                    </a:xfrm>
                    <a:prstGeom prst="rect">
                      <a:avLst/>
                    </a:prstGeom>
                    <a:noFill/>
                    <a:ln w="9525">
                      <a:noFill/>
                      <a:miter lim="800000"/>
                      <a:headEnd/>
                      <a:tailEnd/>
                    </a:ln>
                  </pic:spPr>
                </pic:pic>
              </a:graphicData>
            </a:graphic>
          </wp:inline>
        </w:drawing>
      </w:r>
      <w:r w:rsidR="00CA17B2">
        <w:t xml:space="preserve"> </w:t>
      </w:r>
      <w:r>
        <w:t>in cases where t</w:t>
      </w:r>
      <w:r w:rsidR="00CA17B2">
        <w:t xml:space="preserve">he cost function problem had been poorly conditioned </w:t>
      </w:r>
      <w:r w:rsidR="00CA17B2">
        <w:rPr>
          <w:color w:val="000000"/>
        </w:rPr>
        <w:t>(</w:t>
      </w:r>
      <w:r w:rsidR="001E0CC6">
        <w:rPr>
          <w:color w:val="000000"/>
        </w:rPr>
        <w:t>that is,</w:t>
      </w:r>
      <w:r>
        <w:rPr>
          <w:color w:val="000000"/>
        </w:rPr>
        <w:t xml:space="preserve"> </w:t>
      </w:r>
      <w:r w:rsidR="00CA17B2">
        <w:rPr>
          <w:color w:val="000000"/>
        </w:rPr>
        <w:t>there exists a direction in variable space where there is too little effect on the cost function value)</w:t>
      </w:r>
      <w:r w:rsidR="00CA17B2">
        <w:t xml:space="preserve"> and was automatically updated to achieve </w:t>
      </w:r>
      <w:r>
        <w:t xml:space="preserve">a </w:t>
      </w:r>
      <w:r w:rsidR="00CA17B2">
        <w:t>better level of numerical stability.</w:t>
      </w:r>
    </w:p>
    <w:p w:rsidR="00180937" w:rsidRDefault="00180937" w:rsidP="00180937">
      <w:pPr>
        <w:pStyle w:val="indent"/>
        <w:divId w:val="1154181471"/>
      </w:pPr>
      <w:r>
        <w:t xml:space="preserve">Use the </w:t>
      </w:r>
      <w:r>
        <w:rPr>
          <w:b/>
          <w:bCs/>
        </w:rPr>
        <w:t>Frequency Domain</w:t>
      </w:r>
      <w:r>
        <w:t xml:space="preserve"> tab to analyze controller local behavior in the frequency domain.</w:t>
      </w:r>
    </w:p>
    <w:p w:rsidR="00180937" w:rsidRDefault="00180937" w:rsidP="00180937">
      <w:pPr>
        <w:ind w:left="400"/>
        <w:jc w:val="center"/>
        <w:divId w:val="1154181471"/>
      </w:pPr>
      <w:r>
        <w:rPr>
          <w:noProof/>
        </w:rPr>
        <w:lastRenderedPageBreak/>
        <w:drawing>
          <wp:inline distT="0" distB="0" distL="0" distR="0">
            <wp:extent cx="5689600" cy="4377321"/>
            <wp:effectExtent l="19050" t="0" r="6350" b="0"/>
            <wp:docPr id="482" name="Picture 196" descr="C:\Work\HIP Projects\H_ACT HIP\Help Project - Sept 23 Version\H-ACT Design Suite R100.0\!SSL!\Printed_Documentation\!doc_tmp_folder_0\Fig28_A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5689600" cy="4377321"/>
                    </a:xfrm>
                    <a:prstGeom prst="rect">
                      <a:avLst/>
                    </a:prstGeom>
                  </pic:spPr>
                </pic:pic>
              </a:graphicData>
            </a:graphic>
          </wp:inline>
        </w:drawing>
      </w:r>
    </w:p>
    <w:p w:rsidR="00180937" w:rsidRDefault="00180937" w:rsidP="00180937">
      <w:pPr>
        <w:pStyle w:val="indent"/>
        <w:divId w:val="1154181471"/>
      </w:pPr>
      <w:r>
        <w:rPr>
          <w:b/>
          <w:bCs/>
        </w:rPr>
        <w:t>Sensitivity Function</w:t>
      </w:r>
      <w:r>
        <w:t xml:space="preserve"> is defined as a transfer function from the output disturbances to tracking error.</w:t>
      </w:r>
    </w:p>
    <w:p w:rsidR="00180937" w:rsidRDefault="00180937" w:rsidP="00180937">
      <w:pPr>
        <w:pStyle w:val="indent"/>
        <w:divId w:val="1154181471"/>
      </w:pPr>
      <w:r>
        <w:rPr>
          <w:b/>
          <w:bCs/>
        </w:rPr>
        <w:t>Control Sensitivity Function</w:t>
      </w:r>
      <w:r>
        <w:t xml:space="preserve"> is defined as a transfer function from the output disturbances to manipulated variables (actuators).</w:t>
      </w:r>
    </w:p>
    <w:p w:rsidR="00180937" w:rsidRDefault="00180937" w:rsidP="00180937">
      <w:pPr>
        <w:pStyle w:val="indent"/>
        <w:divId w:val="1154181471"/>
      </w:pPr>
      <w:r>
        <w:rPr>
          <w:b/>
          <w:bCs/>
        </w:rPr>
        <w:t>Complementary Sensitivity Function</w:t>
      </w:r>
      <w:r>
        <w:t xml:space="preserve"> is defined as a transfer function from controlled variables setpoints to the controlled system outputs.</w:t>
      </w:r>
    </w:p>
    <w:p w:rsidR="00180937" w:rsidRDefault="00180937" w:rsidP="00180937">
      <w:pPr>
        <w:pStyle w:val="indent"/>
        <w:divId w:val="1154181471"/>
      </w:pPr>
      <w:r>
        <w:rPr>
          <w:b/>
          <w:bCs/>
        </w:rPr>
        <w:t>Observer Disturbance Estimation</w:t>
      </w:r>
      <w:r>
        <w:t xml:space="preserve"> is defined as a transfer function from the output disturbances to their estimates.</w:t>
      </w:r>
    </w:p>
    <w:p w:rsidR="00180937" w:rsidRDefault="00180937" w:rsidP="005E45AF">
      <w:pPr>
        <w:numPr>
          <w:ilvl w:val="0"/>
          <w:numId w:val="14"/>
        </w:numPr>
        <w:tabs>
          <w:tab w:val="left" w:pos="720"/>
        </w:tabs>
        <w:divId w:val="1154181471"/>
      </w:pPr>
      <w:r>
        <w:t>If the results are not as expected, then repeat the tuning procedure.</w:t>
      </w:r>
    </w:p>
    <w:p w:rsidR="00180937" w:rsidRDefault="00180937" w:rsidP="00180937">
      <w:pPr>
        <w:divId w:val="1154181471"/>
      </w:pPr>
      <w:r>
        <w:t xml:space="preserve">If it is not possible to achieve the required performances from the basic </w:t>
      </w:r>
      <w:r>
        <w:rPr>
          <w:b/>
          <w:bCs/>
        </w:rPr>
        <w:t>Dynamic Tuning</w:t>
      </w:r>
      <w:r>
        <w:t xml:space="preserve"> panel, then try to improve the controller by using </w:t>
      </w:r>
      <w:r>
        <w:rPr>
          <w:b/>
          <w:bCs/>
        </w:rPr>
        <w:t xml:space="preserve">Advanced </w:t>
      </w:r>
      <w:r w:rsidR="001C18CF">
        <w:rPr>
          <w:b/>
          <w:bCs/>
        </w:rPr>
        <w:t xml:space="preserve">Tuning </w:t>
      </w:r>
      <w:r w:rsidR="00DD3732" w:rsidRPr="00DD3732">
        <w:rPr>
          <w:bCs/>
        </w:rPr>
        <w:t>o</w:t>
      </w:r>
      <w:r w:rsidR="00DD3732" w:rsidRPr="00DD3732">
        <w:t>ptions</w:t>
      </w:r>
      <w:r>
        <w:t>.</w:t>
      </w:r>
    </w:p>
    <w:p w:rsidR="00180937" w:rsidRDefault="00180937" w:rsidP="00180937">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483" name="Picture 197"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180937" w:rsidRDefault="00180937" w:rsidP="00180937">
      <w:pPr>
        <w:pStyle w:val="Heading6"/>
        <w:divId w:val="1154181471"/>
        <w:rPr>
          <w:rFonts w:eastAsia="Times New Roman"/>
        </w:rPr>
      </w:pPr>
      <w:r>
        <w:rPr>
          <w:rFonts w:eastAsia="Times New Roman"/>
        </w:rPr>
        <w:t>Related Topic</w:t>
      </w:r>
    </w:p>
    <w:p w:rsidR="00180937" w:rsidRDefault="00127A1B" w:rsidP="00180937">
      <w:pPr>
        <w:pStyle w:val="relatedtopiclink"/>
        <w:divId w:val="1154181471"/>
      </w:pPr>
      <w:hyperlink w:anchor="description_of_advanced_tuning_o_668" w:history="1">
        <w:r w:rsidR="00180937">
          <w:rPr>
            <w:rStyle w:val="Hyperlink"/>
          </w:rPr>
          <w:t>Advanced Tuning</w:t>
        </w:r>
      </w:hyperlink>
    </w:p>
    <w:p w:rsidR="00180937" w:rsidRDefault="00180937" w:rsidP="00180937">
      <w:pPr>
        <w:jc w:val="right"/>
        <w:divId w:val="1154181471"/>
      </w:pPr>
      <w:bookmarkStart w:id="143" w:name="description_of_advanced_tuning_o_668"/>
      <w:bookmarkEnd w:id="143"/>
      <w:r>
        <w:t> </w:t>
      </w:r>
    </w:p>
    <w:p w:rsidR="00180937" w:rsidRDefault="00180937" w:rsidP="00180937">
      <w:pPr>
        <w:pStyle w:val="Heading2"/>
        <w:divId w:val="1154181471"/>
        <w:rPr>
          <w:rFonts w:eastAsia="Times New Roman"/>
        </w:rPr>
      </w:pPr>
      <w:bookmarkStart w:id="144" w:name="_Toc356575025"/>
      <w:r>
        <w:rPr>
          <w:rFonts w:eastAsia="Times New Roman"/>
        </w:rPr>
        <w:t>Advanced Tuning</w:t>
      </w:r>
      <w:bookmarkEnd w:id="144"/>
    </w:p>
    <w:p w:rsidR="00180937" w:rsidRDefault="00180937" w:rsidP="00180937">
      <w:pPr>
        <w:divId w:val="1154181471"/>
      </w:pPr>
      <w:r>
        <w:lastRenderedPageBreak/>
        <w:t xml:space="preserve">Use advanced tuning options only in situations when it is not possible to tune the controller with the basic tuning parameters on the </w:t>
      </w:r>
      <w:r>
        <w:rPr>
          <w:b/>
          <w:bCs/>
        </w:rPr>
        <w:t>Feedback Design</w:t>
      </w:r>
      <w:r>
        <w:t xml:space="preserve"> display and only if you are an experienced user.</w:t>
      </w:r>
    </w:p>
    <w:p w:rsidR="00180937" w:rsidRDefault="00180937" w:rsidP="00180937">
      <w:pPr>
        <w:divId w:val="1154181471"/>
      </w:pPr>
      <w:r>
        <w:t xml:space="preserve">The advanced tuning parameters are organized in six settings groups. The operating point to tune can be selected by using the </w:t>
      </w:r>
      <w:r>
        <w:rPr>
          <w:b/>
          <w:bCs/>
        </w:rPr>
        <w:t>Active Operating Point</w:t>
      </w:r>
      <w:r>
        <w:t xml:space="preserve"> selector.</w:t>
      </w:r>
    </w:p>
    <w:p w:rsidR="00180937" w:rsidRDefault="00180937" w:rsidP="00180937">
      <w:pPr>
        <w:jc w:val="center"/>
        <w:divId w:val="1154181471"/>
      </w:pPr>
      <w:r>
        <w:rPr>
          <w:noProof/>
        </w:rPr>
        <w:drawing>
          <wp:inline distT="0" distB="0" distL="0" distR="0">
            <wp:extent cx="1905000" cy="4333875"/>
            <wp:effectExtent l="19050" t="0" r="0" b="0"/>
            <wp:docPr id="484" name="Picture 198" descr="C:\Work\HIP Projects\H_ACT HIP\Help Project - Sept 23 Version\H-ACT Design Suite R100.0\!SSL!\Printed_Documentation\!doc_tmp_folder_0\Fig29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stretch>
                      <a:fillRect/>
                    </a:stretch>
                  </pic:blipFill>
                  <pic:spPr>
                    <a:xfrm>
                      <a:off x="0" y="0"/>
                      <a:ext cx="1905000" cy="4333875"/>
                    </a:xfrm>
                    <a:prstGeom prst="rect">
                      <a:avLst/>
                    </a:prstGeom>
                  </pic:spPr>
                </pic:pic>
              </a:graphicData>
            </a:graphic>
          </wp:inline>
        </w:drawing>
      </w:r>
    </w:p>
    <w:p w:rsidR="00180937" w:rsidRDefault="00180937" w:rsidP="00180937">
      <w:pPr>
        <w:divId w:val="1154181471"/>
      </w:pPr>
      <w:r>
        <w:t>Each setting group (excluding the group</w:t>
      </w:r>
      <w:r>
        <w:rPr>
          <w:b/>
          <w:bCs/>
        </w:rPr>
        <w:t xml:space="preserve"> Filters</w:t>
      </w:r>
      <w:r>
        <w:t>) in a selected operating point can be tuned globally or locally.</w:t>
      </w:r>
    </w:p>
    <w:p w:rsidR="00180937" w:rsidRDefault="00180937" w:rsidP="00180937">
      <w:pPr>
        <w:pStyle w:val="Heading6"/>
        <w:divId w:val="1154181471"/>
        <w:rPr>
          <w:rFonts w:eastAsia="Times New Roman"/>
        </w:rPr>
      </w:pPr>
      <w:r>
        <w:rPr>
          <w:rFonts w:eastAsia="Times New Roman"/>
        </w:rPr>
        <w:t>To change global or local tuning:</w:t>
      </w:r>
    </w:p>
    <w:p w:rsidR="00180937" w:rsidRDefault="00180937" w:rsidP="005E45AF">
      <w:pPr>
        <w:numPr>
          <w:ilvl w:val="0"/>
          <w:numId w:val="15"/>
        </w:numPr>
        <w:tabs>
          <w:tab w:val="left" w:pos="720"/>
        </w:tabs>
        <w:divId w:val="1154181471"/>
      </w:pPr>
      <w:r>
        <w:t xml:space="preserve">Select an operating point by using the </w:t>
      </w:r>
      <w:r>
        <w:rPr>
          <w:b/>
          <w:bCs/>
        </w:rPr>
        <w:t>Active Operating Point</w:t>
      </w:r>
      <w:r>
        <w:t xml:space="preserve"> selector.</w:t>
      </w:r>
    </w:p>
    <w:p w:rsidR="00180937" w:rsidRDefault="00180937" w:rsidP="005E45AF">
      <w:pPr>
        <w:numPr>
          <w:ilvl w:val="0"/>
          <w:numId w:val="15"/>
        </w:numPr>
        <w:tabs>
          <w:tab w:val="left" w:pos="720"/>
        </w:tabs>
        <w:divId w:val="1154181471"/>
      </w:pPr>
      <w:r>
        <w:t xml:space="preserve">Select the required settings group by using the option buttons in </w:t>
      </w:r>
      <w:r>
        <w:rPr>
          <w:b/>
          <w:bCs/>
        </w:rPr>
        <w:t>Settings</w:t>
      </w:r>
      <w:r>
        <w:t>.</w:t>
      </w:r>
    </w:p>
    <w:p w:rsidR="00180937" w:rsidRDefault="00180937" w:rsidP="005E45AF">
      <w:pPr>
        <w:numPr>
          <w:ilvl w:val="0"/>
          <w:numId w:val="15"/>
        </w:numPr>
        <w:tabs>
          <w:tab w:val="left" w:pos="720"/>
        </w:tabs>
        <w:divId w:val="1154181471"/>
      </w:pPr>
      <w:r>
        <w:rPr>
          <w:b/>
          <w:bCs/>
        </w:rPr>
        <w:t>Use global tuning</w:t>
      </w:r>
      <w:r>
        <w:t xml:space="preserve"> sets global or local tuning of selected settings group in the selected operating point.</w:t>
      </w:r>
    </w:p>
    <w:p w:rsidR="00180937" w:rsidRDefault="00180937" w:rsidP="00180937">
      <w:pPr>
        <w:pStyle w:val="Heading5"/>
        <w:divId w:val="1154181471"/>
        <w:rPr>
          <w:rFonts w:eastAsia="Times New Roman"/>
        </w:rPr>
      </w:pPr>
      <w:r>
        <w:rPr>
          <w:rFonts w:eastAsia="Times New Roman"/>
        </w:rPr>
        <w:t>Settings groups</w:t>
      </w:r>
    </w:p>
    <w:p w:rsidR="00180937" w:rsidRDefault="00180937" w:rsidP="00180937">
      <w:pPr>
        <w:pStyle w:val="Heading6"/>
        <w:divId w:val="1154181471"/>
        <w:rPr>
          <w:rFonts w:eastAsia="Times New Roman"/>
        </w:rPr>
      </w:pPr>
      <w:r>
        <w:rPr>
          <w:rFonts w:eastAsia="Times New Roman"/>
        </w:rPr>
        <w:t>State Observer Settings</w:t>
      </w:r>
    </w:p>
    <w:p w:rsidR="00180937" w:rsidRDefault="00180937" w:rsidP="00180937">
      <w:pPr>
        <w:divId w:val="1154181471"/>
      </w:pPr>
      <w:r>
        <w:t xml:space="preserve">The observer is implemented by using a </w:t>
      </w:r>
      <w:proofErr w:type="spellStart"/>
      <w:r>
        <w:t>Kalman</w:t>
      </w:r>
      <w:proofErr w:type="spellEnd"/>
      <w:r>
        <w:t xml:space="preserve"> Filter type observer. Observer tuning can be automatic or manual. </w:t>
      </w:r>
      <w:r w:rsidR="001E0CC6">
        <w:t>T</w:t>
      </w:r>
      <w:r w:rsidR="00F37FDB">
        <w:t xml:space="preserve">he automatic tuning option is available only if the </w:t>
      </w:r>
      <w:r w:rsidR="00F37FDB" w:rsidRPr="001E0CC6">
        <w:rPr>
          <w:b/>
        </w:rPr>
        <w:t>Optimization Weight Settings</w:t>
      </w:r>
      <w:r w:rsidR="00F37FDB">
        <w:t xml:space="preserve"> is not in </w:t>
      </w:r>
      <w:r w:rsidR="00F37FDB" w:rsidRPr="001E0CC6">
        <w:rPr>
          <w:b/>
        </w:rPr>
        <w:t>Manual</w:t>
      </w:r>
      <w:r w:rsidR="00F37FDB">
        <w:t xml:space="preserve"> mode. </w:t>
      </w:r>
      <w:r>
        <w:t xml:space="preserve">The tuning type can be changed by using the </w:t>
      </w:r>
      <w:r>
        <w:rPr>
          <w:b/>
          <w:bCs/>
        </w:rPr>
        <w:t>Automatic</w:t>
      </w:r>
      <w:r>
        <w:t xml:space="preserve"> or </w:t>
      </w:r>
      <w:r>
        <w:rPr>
          <w:b/>
          <w:bCs/>
        </w:rPr>
        <w:t>Manual</w:t>
      </w:r>
      <w:r>
        <w:t xml:space="preserve"> option:</w:t>
      </w:r>
    </w:p>
    <w:p w:rsidR="00180937" w:rsidRDefault="00180937" w:rsidP="005E45AF">
      <w:pPr>
        <w:numPr>
          <w:ilvl w:val="0"/>
          <w:numId w:val="16"/>
        </w:numPr>
        <w:tabs>
          <w:tab w:val="left" w:pos="720"/>
        </w:tabs>
        <w:divId w:val="1154181471"/>
      </w:pPr>
      <w:r>
        <w:rPr>
          <w:b/>
          <w:bCs/>
        </w:rPr>
        <w:lastRenderedPageBreak/>
        <w:t>Automatic</w:t>
      </w:r>
      <w:r>
        <w:t xml:space="preserve"> tuning type parameters:</w:t>
      </w:r>
    </w:p>
    <w:p w:rsidR="00180937" w:rsidRDefault="00180937" w:rsidP="00180937">
      <w:pPr>
        <w:ind w:left="400"/>
        <w:divId w:val="1154181471"/>
      </w:pPr>
      <w:r>
        <w:rPr>
          <w:b/>
          <w:bCs/>
        </w:rPr>
        <w:t>Observer bandwidth multiplier</w:t>
      </w:r>
      <w:r>
        <w:t xml:space="preserve"> is used to specify the bandwidth of the unknown disturbance estimation. Both </w:t>
      </w:r>
      <w:r>
        <w:rPr>
          <w:b/>
          <w:bCs/>
        </w:rPr>
        <w:t>Upper</w:t>
      </w:r>
      <w:r>
        <w:t xml:space="preserve"> and </w:t>
      </w:r>
      <w:r>
        <w:rPr>
          <w:b/>
          <w:bCs/>
        </w:rPr>
        <w:t>Lower</w:t>
      </w:r>
      <w:r>
        <w:t xml:space="preserve"> limits are related to the controller nominal bandwidth defined by </w:t>
      </w:r>
      <w:r>
        <w:rPr>
          <w:b/>
          <w:bCs/>
        </w:rPr>
        <w:t xml:space="preserve">Closed-loop speed of </w:t>
      </w:r>
      <w:r>
        <w:t>response tuning parameter.</w:t>
      </w:r>
    </w:p>
    <w:p w:rsidR="00180937" w:rsidRDefault="00180937" w:rsidP="00180937">
      <w:pPr>
        <w:ind w:left="400"/>
        <w:divId w:val="1154181471"/>
      </w:pPr>
      <w:r>
        <w:rPr>
          <w:b/>
          <w:bCs/>
        </w:rPr>
        <w:t>Minimum amplitude at bandwidth lower limit</w:t>
      </w:r>
      <w:r>
        <w:t xml:space="preserve"> is the lower limit for the minimum singular value of frequency response of unknown disturbance estimation at the controller cutoff frequency.</w:t>
      </w:r>
    </w:p>
    <w:p w:rsidR="00180937" w:rsidRDefault="00180937" w:rsidP="00180937">
      <w:pPr>
        <w:jc w:val="center"/>
        <w:divId w:val="1154181471"/>
      </w:pPr>
      <w:r>
        <w:rPr>
          <w:noProof/>
        </w:rPr>
        <w:drawing>
          <wp:inline distT="0" distB="0" distL="0" distR="0">
            <wp:extent cx="4333240" cy="2104717"/>
            <wp:effectExtent l="19050" t="0" r="0" b="0"/>
            <wp:docPr id="485" name="Picture 199" descr="C:\Work\HIP Projects\H_ACT HIP\Help Project - Sept 23 Version\H-ACT Design Suite R100.0\!SSL!\Printed_Documentation\!doc_tmp_folder_0\Fig30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stretch>
                      <a:fillRect/>
                    </a:stretch>
                  </pic:blipFill>
                  <pic:spPr>
                    <a:xfrm>
                      <a:off x="0" y="0"/>
                      <a:ext cx="4333240" cy="2104717"/>
                    </a:xfrm>
                    <a:prstGeom prst="rect">
                      <a:avLst/>
                    </a:prstGeom>
                  </pic:spPr>
                </pic:pic>
              </a:graphicData>
            </a:graphic>
          </wp:inline>
        </w:drawing>
      </w:r>
    </w:p>
    <w:p w:rsidR="00180937" w:rsidRDefault="00180937" w:rsidP="005E45AF">
      <w:pPr>
        <w:numPr>
          <w:ilvl w:val="0"/>
          <w:numId w:val="17"/>
        </w:numPr>
        <w:tabs>
          <w:tab w:val="left" w:pos="720"/>
        </w:tabs>
        <w:divId w:val="1154181471"/>
      </w:pPr>
      <w:r>
        <w:rPr>
          <w:b/>
          <w:bCs/>
        </w:rPr>
        <w:t>Manual</w:t>
      </w:r>
      <w:r>
        <w:t xml:space="preserve"> tuning type parameters:</w:t>
      </w:r>
    </w:p>
    <w:p w:rsidR="00180937" w:rsidRDefault="00180937" w:rsidP="00180937">
      <w:pPr>
        <w:ind w:left="400"/>
        <w:divId w:val="1154181471"/>
      </w:pPr>
      <w:r>
        <w:rPr>
          <w:b/>
          <w:bCs/>
        </w:rPr>
        <w:t>Process noise covariance</w:t>
      </w:r>
      <w:r>
        <w:t xml:space="preserve"> defines diagonal elements of the state equation noise covariance matrix.</w:t>
      </w:r>
    </w:p>
    <w:p w:rsidR="00180937" w:rsidRDefault="00180937" w:rsidP="00180937">
      <w:pPr>
        <w:ind w:left="400"/>
        <w:divId w:val="1154181471"/>
      </w:pPr>
      <w:r>
        <w:rPr>
          <w:b/>
          <w:bCs/>
        </w:rPr>
        <w:t>Measurement noise covariance</w:t>
      </w:r>
      <w:r>
        <w:t xml:space="preserve"> defines diagonal elements of the measurement equation noise covariance matrix.</w:t>
      </w:r>
    </w:p>
    <w:p w:rsidR="00180937" w:rsidRDefault="00180937" w:rsidP="00180937">
      <w:pPr>
        <w:ind w:left="400"/>
        <w:divId w:val="1154181471"/>
      </w:pPr>
      <w:r>
        <w:rPr>
          <w:b/>
          <w:bCs/>
        </w:rPr>
        <w:t>Unmeasured disturbance covariance</w:t>
      </w:r>
      <w:r>
        <w:rPr>
          <w:i/>
          <w:iCs/>
        </w:rPr>
        <w:t xml:space="preserve"> </w:t>
      </w:r>
      <w:r>
        <w:t>defines diagonal elements of the covariance matrix for unmeasured disturbance estimation.</w:t>
      </w:r>
    </w:p>
    <w:p w:rsidR="00180937" w:rsidRDefault="00180937" w:rsidP="00180937">
      <w:pPr>
        <w:jc w:val="center"/>
        <w:divId w:val="1154181471"/>
      </w:pPr>
      <w:r>
        <w:rPr>
          <w:noProof/>
        </w:rPr>
        <w:drawing>
          <wp:inline distT="0" distB="0" distL="0" distR="0">
            <wp:extent cx="4353559" cy="1686170"/>
            <wp:effectExtent l="19050" t="0" r="8891" b="0"/>
            <wp:docPr id="486" name="Picture 200" descr="C:\Work\HIP Projects\H_ACT HIP\Help Project - Sept 23 Version\H-ACT Design Suite R100.0\!SSL!\Printed_Documentation\!doc_tmp_folder_0\Fig31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4353559" cy="1686170"/>
                    </a:xfrm>
                    <a:prstGeom prst="rect">
                      <a:avLst/>
                    </a:prstGeom>
                  </pic:spPr>
                </pic:pic>
              </a:graphicData>
            </a:graphic>
          </wp:inline>
        </w:drawing>
      </w:r>
    </w:p>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Values for State Observer Settings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1155"/>
        <w:gridCol w:w="4056"/>
        <w:gridCol w:w="605"/>
        <w:gridCol w:w="1443"/>
        <w:gridCol w:w="1040"/>
        <w:gridCol w:w="1091"/>
      </w:tblGrid>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Type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Parameter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Units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Default Value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Minimum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Maximum</w:t>
            </w:r>
          </w:p>
        </w:tc>
      </w:tr>
      <w:tr w:rsidR="00180937" w:rsidTr="00180937">
        <w:trPr>
          <w:divId w:val="1154181471"/>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Automatic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Observer bandwidth multiplier / Upper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4</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Observer bandwidth multiplier / Lower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Minimum amplitude at bandwidth / Lower limit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dB</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Plant noise covariance limits / High limit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200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5000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Plant noise covariance limits / Low limit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1e-5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1e-6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w:t>
            </w:r>
          </w:p>
        </w:tc>
      </w:tr>
      <w:tr w:rsidR="00180937" w:rsidTr="00180937">
        <w:trPr>
          <w:divId w:val="1154181471"/>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Manual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Plant noise covariance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1e-6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5000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Measurement noise covariance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1e-6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5000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Unmeasured disturbance covariance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1e-6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5000</w:t>
            </w:r>
          </w:p>
        </w:tc>
      </w:tr>
    </w:tbl>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Linear Model Modifications</w:t>
      </w:r>
    </w:p>
    <w:p w:rsidR="00180937" w:rsidRDefault="00180937" w:rsidP="00180937">
      <w:pPr>
        <w:divId w:val="1154181471"/>
      </w:pPr>
      <w:r>
        <w:t xml:space="preserve">This option enables reviewing and perturbing the linear dynamic responses in the individual operating points that are used for predictions. </w:t>
      </w:r>
    </w:p>
    <w:p w:rsidR="00180937" w:rsidRDefault="00180937" w:rsidP="00180937">
      <w:pPr>
        <w:pStyle w:val="Heading6"/>
        <w:divId w:val="1154181471"/>
        <w:rPr>
          <w:rFonts w:eastAsia="Times New Roman"/>
        </w:rPr>
      </w:pPr>
      <w:r>
        <w:rPr>
          <w:rFonts w:eastAsia="Times New Roman"/>
        </w:rPr>
        <w:t>To perturb the linear model:</w:t>
      </w:r>
    </w:p>
    <w:p w:rsidR="00180937" w:rsidRDefault="00180937" w:rsidP="005E45AF">
      <w:pPr>
        <w:numPr>
          <w:ilvl w:val="0"/>
          <w:numId w:val="18"/>
        </w:numPr>
        <w:tabs>
          <w:tab w:val="left" w:pos="720"/>
        </w:tabs>
        <w:divId w:val="1154181471"/>
      </w:pPr>
      <w:r>
        <w:t xml:space="preserve">Select input-output path for review or modification by using the </w:t>
      </w:r>
      <w:r>
        <w:rPr>
          <w:b/>
          <w:bCs/>
        </w:rPr>
        <w:t>Input</w:t>
      </w:r>
      <w:r>
        <w:t xml:space="preserve"> and </w:t>
      </w:r>
      <w:r>
        <w:rPr>
          <w:b/>
          <w:bCs/>
        </w:rPr>
        <w:t>Output</w:t>
      </w:r>
      <w:r>
        <w:t xml:space="preserve"> list box or by selecting the appropriate cell in the </w:t>
      </w:r>
      <w:r>
        <w:rPr>
          <w:b/>
          <w:bCs/>
        </w:rPr>
        <w:t>Parameters</w:t>
      </w:r>
      <w:r>
        <w:t xml:space="preserve"> table.</w:t>
      </w:r>
    </w:p>
    <w:p w:rsidR="00180937" w:rsidRDefault="00180937" w:rsidP="005E45AF">
      <w:pPr>
        <w:numPr>
          <w:ilvl w:val="0"/>
          <w:numId w:val="18"/>
        </w:numPr>
        <w:tabs>
          <w:tab w:val="left" w:pos="720"/>
        </w:tabs>
        <w:divId w:val="1154181471"/>
      </w:pPr>
      <w:r>
        <w:t xml:space="preserve">Specify the first order compensator by entering </w:t>
      </w:r>
      <w:r>
        <w:rPr>
          <w:b/>
          <w:bCs/>
        </w:rPr>
        <w:t>Gain</w:t>
      </w:r>
      <w:r>
        <w:t xml:space="preserve"> and </w:t>
      </w:r>
      <w:r>
        <w:rPr>
          <w:b/>
          <w:bCs/>
        </w:rPr>
        <w:t>Time</w:t>
      </w:r>
      <w:r>
        <w:t xml:space="preserve"> constant.</w:t>
      </w:r>
    </w:p>
    <w:p w:rsidR="00180937" w:rsidRDefault="00180937" w:rsidP="00180937">
      <w:pPr>
        <w:jc w:val="center"/>
        <w:divId w:val="1154181471"/>
      </w:pPr>
      <w:r>
        <w:rPr>
          <w:noProof/>
        </w:rPr>
        <w:drawing>
          <wp:inline distT="0" distB="0" distL="0" distR="0">
            <wp:extent cx="4759959" cy="3369062"/>
            <wp:effectExtent l="19050" t="0" r="2541" b="0"/>
            <wp:docPr id="487" name="Picture 201" descr="C:\Work\HIP Projects\H_ACT HIP\Help Project - Sept 23 Version\H-ACT Design Suite R100.0\!SSL!\Printed_Documentation\!doc_tmp_folder_0\Fig32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4759959" cy="3369062"/>
                    </a:xfrm>
                    <a:prstGeom prst="rect">
                      <a:avLst/>
                    </a:prstGeom>
                  </pic:spPr>
                </pic:pic>
              </a:graphicData>
            </a:graphic>
          </wp:inline>
        </w:drawing>
      </w:r>
    </w:p>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Values for Linear Model Modifications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1650"/>
        <w:gridCol w:w="605"/>
        <w:gridCol w:w="1488"/>
        <w:gridCol w:w="1040"/>
        <w:gridCol w:w="1091"/>
      </w:tblGrid>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lastRenderedPageBreak/>
              <w:t>Parameter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Units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Default Value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Minimum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Maximum</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Gain - 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Time Constant - 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bl>
    <w:p w:rsidR="00180937" w:rsidRDefault="00180937" w:rsidP="00180937">
      <w:pPr>
        <w:divId w:val="1154181471"/>
      </w:pPr>
      <w:r>
        <w:t xml:space="preserve">  </w:t>
      </w:r>
    </w:p>
    <w:p w:rsidR="00180937" w:rsidRDefault="00180937" w:rsidP="00180937">
      <w:pPr>
        <w:pStyle w:val="Heading6"/>
        <w:divId w:val="1154181471"/>
        <w:rPr>
          <w:rFonts w:eastAsia="Times New Roman"/>
        </w:rPr>
      </w:pPr>
      <w:r>
        <w:rPr>
          <w:rFonts w:eastAsia="Times New Roman"/>
        </w:rPr>
        <w:t>Prediction Horizon Settings</w:t>
      </w:r>
    </w:p>
    <w:p w:rsidR="00180937" w:rsidRDefault="00180937" w:rsidP="00180937">
      <w:pPr>
        <w:divId w:val="1154181471"/>
      </w:pPr>
      <w:r>
        <w:rPr>
          <w:b/>
          <w:bCs/>
        </w:rPr>
        <w:t>Prediction horizon</w:t>
      </w:r>
      <w:r>
        <w:t xml:space="preserve"> is used to specify a time interval over which the controller predicts the behavior of the system. The prediction horizon can be tuned automatically or manually. </w:t>
      </w:r>
    </w:p>
    <w:p w:rsidR="00180937" w:rsidRDefault="00180937" w:rsidP="00180937">
      <w:pPr>
        <w:divId w:val="1154181471"/>
      </w:pPr>
      <w:r>
        <w:t xml:space="preserve">Selection of the tuning type is done by changing the tuning type to </w:t>
      </w:r>
      <w:r>
        <w:rPr>
          <w:b/>
          <w:bCs/>
        </w:rPr>
        <w:t>Automatic</w:t>
      </w:r>
      <w:r>
        <w:t xml:space="preserve"> or to </w:t>
      </w:r>
      <w:r>
        <w:rPr>
          <w:b/>
          <w:bCs/>
        </w:rPr>
        <w:t>Manual</w:t>
      </w:r>
      <w:r>
        <w:t>:</w:t>
      </w:r>
    </w:p>
    <w:p w:rsidR="00180937" w:rsidRDefault="00180937" w:rsidP="005E45AF">
      <w:pPr>
        <w:numPr>
          <w:ilvl w:val="0"/>
          <w:numId w:val="19"/>
        </w:numPr>
        <w:tabs>
          <w:tab w:val="left" w:pos="720"/>
        </w:tabs>
        <w:divId w:val="1154181471"/>
      </w:pPr>
      <w:r>
        <w:rPr>
          <w:b/>
          <w:bCs/>
        </w:rPr>
        <w:t>Automatic</w:t>
      </w:r>
      <w:r>
        <w:t xml:space="preserve"> tuning type parameters:</w:t>
      </w:r>
    </w:p>
    <w:p w:rsidR="00180937" w:rsidRDefault="00180937" w:rsidP="00180937">
      <w:pPr>
        <w:ind w:left="400"/>
        <w:divId w:val="1154181471"/>
      </w:pPr>
      <w:r>
        <w:rPr>
          <w:b/>
          <w:bCs/>
        </w:rPr>
        <w:t>Settling time multiplier</w:t>
      </w:r>
      <w:r>
        <w:t xml:space="preserve"> is used as a multiplicative coefficient of the settling time of the local linear dynamic response to compute the prediction horizon.</w:t>
      </w:r>
    </w:p>
    <w:p w:rsidR="00180937" w:rsidRDefault="00180937" w:rsidP="00180937">
      <w:pPr>
        <w:ind w:left="400"/>
        <w:divId w:val="1154181471"/>
      </w:pPr>
      <w:proofErr w:type="gramStart"/>
      <w:r>
        <w:rPr>
          <w:b/>
          <w:bCs/>
        </w:rPr>
        <w:t>Prediction Horizon</w:t>
      </w:r>
      <w:r>
        <w:rPr>
          <w:i/>
          <w:iCs/>
        </w:rPr>
        <w:t xml:space="preserve"> </w:t>
      </w:r>
      <w:r>
        <w:rPr>
          <w:b/>
          <w:bCs/>
        </w:rPr>
        <w:t>Maximal</w:t>
      </w:r>
      <w:r>
        <w:rPr>
          <w:i/>
          <w:iCs/>
        </w:rPr>
        <w:t xml:space="preserve"> </w:t>
      </w:r>
      <w:r>
        <w:t>and</w:t>
      </w:r>
      <w:r>
        <w:rPr>
          <w:i/>
          <w:iCs/>
        </w:rPr>
        <w:t xml:space="preserve"> </w:t>
      </w:r>
      <w:r>
        <w:rPr>
          <w:b/>
          <w:bCs/>
        </w:rPr>
        <w:t>Minimal</w:t>
      </w:r>
      <w:r>
        <w:rPr>
          <w:i/>
          <w:iCs/>
        </w:rPr>
        <w:t xml:space="preserve"> </w:t>
      </w:r>
      <w:r>
        <w:t>are upper and lower bounds for the prediction horizon when it is estimated automatically.</w:t>
      </w:r>
      <w:proofErr w:type="gramEnd"/>
    </w:p>
    <w:p w:rsidR="00180937" w:rsidRDefault="00180937" w:rsidP="00180937">
      <w:pPr>
        <w:jc w:val="center"/>
        <w:divId w:val="1154181471"/>
      </w:pPr>
      <w:r>
        <w:rPr>
          <w:noProof/>
        </w:rPr>
        <w:drawing>
          <wp:inline distT="0" distB="0" distL="0" distR="0">
            <wp:extent cx="4592320" cy="2115135"/>
            <wp:effectExtent l="19050" t="0" r="0" b="0"/>
            <wp:docPr id="488" name="Picture 202" descr="C:\Work\HIP Projects\H_ACT HIP\Help Project - Sept 23 Version\H-ACT Design Suite R100.0\!SSL!\Printed_Documentation\!doc_tmp_folder_0\Fig33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stretch>
                      <a:fillRect/>
                    </a:stretch>
                  </pic:blipFill>
                  <pic:spPr>
                    <a:xfrm>
                      <a:off x="0" y="0"/>
                      <a:ext cx="4592320" cy="2115135"/>
                    </a:xfrm>
                    <a:prstGeom prst="rect">
                      <a:avLst/>
                    </a:prstGeom>
                  </pic:spPr>
                </pic:pic>
              </a:graphicData>
            </a:graphic>
          </wp:inline>
        </w:drawing>
      </w:r>
    </w:p>
    <w:p w:rsidR="00180937" w:rsidRDefault="00180937" w:rsidP="005E45AF">
      <w:pPr>
        <w:numPr>
          <w:ilvl w:val="0"/>
          <w:numId w:val="20"/>
        </w:numPr>
        <w:tabs>
          <w:tab w:val="left" w:pos="720"/>
        </w:tabs>
        <w:divId w:val="1154181471"/>
      </w:pPr>
      <w:r>
        <w:rPr>
          <w:b/>
          <w:bCs/>
        </w:rPr>
        <w:t>Manual</w:t>
      </w:r>
      <w:r>
        <w:t xml:space="preserve"> tuning type parameters:</w:t>
      </w:r>
    </w:p>
    <w:p w:rsidR="00180937" w:rsidRDefault="00180937" w:rsidP="00180937">
      <w:pPr>
        <w:ind w:left="400"/>
        <w:divId w:val="1154181471"/>
      </w:pPr>
      <w:r>
        <w:rPr>
          <w:b/>
          <w:bCs/>
        </w:rPr>
        <w:t>Prediction horizon</w:t>
      </w:r>
      <w:r>
        <w:rPr>
          <w:i/>
          <w:iCs/>
        </w:rPr>
        <w:t xml:space="preserve"> </w:t>
      </w:r>
      <w:r>
        <w:t>is the prediction horizon length.</w:t>
      </w:r>
    </w:p>
    <w:p w:rsidR="00180937" w:rsidRDefault="00180937" w:rsidP="00180937">
      <w:pPr>
        <w:ind w:left="400"/>
        <w:divId w:val="1154181471"/>
      </w:pPr>
      <w:r>
        <w:rPr>
          <w:b/>
          <w:bCs/>
        </w:rPr>
        <w:t>MV blocks</w:t>
      </w:r>
      <w:r>
        <w:rPr>
          <w:i/>
          <w:iCs/>
        </w:rPr>
        <w:t xml:space="preserve"> </w:t>
      </w:r>
      <w:r>
        <w:t xml:space="preserve">table is used to define the blocks of manipulated variables (actuators). Each row represents one block of length specified by </w:t>
      </w:r>
      <w:r>
        <w:rPr>
          <w:b/>
          <w:bCs/>
        </w:rPr>
        <w:t>Length</w:t>
      </w:r>
      <w:r>
        <w:t xml:space="preserve"> column. </w:t>
      </w:r>
    </w:p>
    <w:p w:rsidR="00180937" w:rsidRDefault="00180937" w:rsidP="00180937">
      <w:pPr>
        <w:jc w:val="center"/>
        <w:divId w:val="1154181471"/>
      </w:pPr>
      <w:r>
        <w:rPr>
          <w:noProof/>
        </w:rPr>
        <w:lastRenderedPageBreak/>
        <w:drawing>
          <wp:inline distT="0" distB="0" distL="0" distR="0">
            <wp:extent cx="4592320" cy="2153245"/>
            <wp:effectExtent l="19050" t="0" r="0" b="0"/>
            <wp:docPr id="489" name="Picture 203" descr="C:\Work\HIP Projects\H_ACT HIP\Help Project - Sept 23 Version\H-ACT Design Suite R100.0\!SSL!\Printed_Documentation\!doc_tmp_folder_0\Fig34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4592320" cy="2153245"/>
                    </a:xfrm>
                    <a:prstGeom prst="rect">
                      <a:avLst/>
                    </a:prstGeom>
                  </pic:spPr>
                </pic:pic>
              </a:graphicData>
            </a:graphic>
          </wp:inline>
        </w:drawing>
      </w:r>
    </w:p>
    <w:p w:rsidR="00180937" w:rsidRDefault="00180937" w:rsidP="00180937">
      <w:pPr>
        <w:ind w:left="400"/>
        <w:divId w:val="1154181471"/>
      </w:pPr>
      <w:r>
        <w:rPr>
          <w:b/>
          <w:bCs/>
          <w:color w:val="FF0000"/>
        </w:rPr>
        <w:t>WARNING:</w:t>
      </w:r>
      <w:r>
        <w:t xml:space="preserve"> Incorrect use of the </w:t>
      </w:r>
      <w:r>
        <w:rPr>
          <w:b/>
          <w:bCs/>
        </w:rPr>
        <w:t xml:space="preserve">MV blocks </w:t>
      </w:r>
      <w:r>
        <w:t>table may lead to high memory consumption.</w:t>
      </w:r>
    </w:p>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Values for Prediction Horizon Settings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1155"/>
        <w:gridCol w:w="2627"/>
        <w:gridCol w:w="605"/>
        <w:gridCol w:w="1488"/>
        <w:gridCol w:w="1491"/>
        <w:gridCol w:w="1662"/>
      </w:tblGrid>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Type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Parameter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Units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Default Value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Minimum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Maximum</w:t>
            </w:r>
          </w:p>
        </w:tc>
      </w:tr>
      <w:tr w:rsidR="00180937" w:rsidTr="00180937">
        <w:trPr>
          <w:divId w:val="1154181471"/>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spacing w:line="0" w:lineRule="atLeast"/>
              <w:rPr>
                <w:rFonts w:eastAsia="Times New Roman"/>
              </w:rPr>
            </w:pPr>
            <w:r>
              <w:rPr>
                <w:rStyle w:val="tablehead"/>
                <w:rFonts w:eastAsia="Times New Roman"/>
                <w:b/>
                <w:bCs/>
              </w:rPr>
              <w:t>Automatic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Settling time multiplier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5</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Prediction horizon / Maximal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20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Prediction horizon / Minimal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20</w:t>
            </w:r>
          </w:p>
        </w:tc>
      </w:tr>
      <w:tr w:rsidR="00180937" w:rsidTr="00180937">
        <w:trPr>
          <w:divId w:val="1154181471"/>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spacing w:line="0" w:lineRule="atLeast"/>
              <w:rPr>
                <w:rFonts w:eastAsia="Times New Roman"/>
              </w:rPr>
            </w:pPr>
            <w:r>
              <w:rPr>
                <w:rStyle w:val="tablehead"/>
                <w:rFonts w:eastAsia="Times New Roman"/>
                <w:b/>
                <w:bCs/>
              </w:rPr>
              <w:t>Manual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Prediction horizon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20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MV blocks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Sampling period</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Prediction horizon</w:t>
            </w:r>
          </w:p>
        </w:tc>
      </w:tr>
    </w:tbl>
    <w:p w:rsidR="00180937" w:rsidRDefault="00180937" w:rsidP="00180937">
      <w:pPr>
        <w:divId w:val="1154181471"/>
      </w:pPr>
      <w:r>
        <w:t xml:space="preserve">  </w:t>
      </w:r>
    </w:p>
    <w:p w:rsidR="00180937" w:rsidRDefault="00180937" w:rsidP="00180937">
      <w:pPr>
        <w:pStyle w:val="Heading6"/>
        <w:divId w:val="1154181471"/>
        <w:rPr>
          <w:rFonts w:eastAsia="Times New Roman"/>
        </w:rPr>
      </w:pPr>
      <w:r>
        <w:rPr>
          <w:rFonts w:eastAsia="Times New Roman"/>
        </w:rPr>
        <w:t>Optimization Weight Settings</w:t>
      </w:r>
    </w:p>
    <w:p w:rsidR="00180937" w:rsidRDefault="00180937" w:rsidP="00180937">
      <w:pPr>
        <w:divId w:val="1154181471"/>
      </w:pPr>
      <w:r>
        <w:t xml:space="preserve">Settings in this group are related to the controller automatic tuning procedure and weighting coefficients. </w:t>
      </w:r>
    </w:p>
    <w:p w:rsidR="00180937" w:rsidRDefault="00180937" w:rsidP="00180937">
      <w:pPr>
        <w:divId w:val="1154181471"/>
      </w:pPr>
      <w:r>
        <w:t xml:space="preserve">The tuning type can be </w:t>
      </w:r>
      <w:r>
        <w:rPr>
          <w:b/>
          <w:bCs/>
        </w:rPr>
        <w:t>Automatic</w:t>
      </w:r>
      <w:r>
        <w:t xml:space="preserve"> or </w:t>
      </w:r>
      <w:r>
        <w:rPr>
          <w:b/>
          <w:bCs/>
        </w:rPr>
        <w:t>Manual</w:t>
      </w:r>
      <w:r w:rsidR="00187A8B">
        <w:t xml:space="preserve"> </w:t>
      </w:r>
      <w:r w:rsidR="00AA0A77">
        <w:t>(</w:t>
      </w:r>
      <w:r w:rsidR="00187A8B">
        <w:t>Manu</w:t>
      </w:r>
      <w:r w:rsidR="00DD3732" w:rsidRPr="00DD3732">
        <w:t>al</w:t>
      </w:r>
      <w:r w:rsidR="00187A8B">
        <w:t xml:space="preserve"> tuning can only be activated if the State Observer Settings are set on manual as well</w:t>
      </w:r>
      <w:r w:rsidR="00AA0A77">
        <w:t>)</w:t>
      </w:r>
    </w:p>
    <w:p w:rsidR="00180937" w:rsidRDefault="00180937" w:rsidP="005E45AF">
      <w:pPr>
        <w:numPr>
          <w:ilvl w:val="0"/>
          <w:numId w:val="21"/>
        </w:numPr>
        <w:tabs>
          <w:tab w:val="left" w:pos="720"/>
        </w:tabs>
        <w:divId w:val="1154181471"/>
      </w:pPr>
      <w:r>
        <w:rPr>
          <w:b/>
          <w:bCs/>
        </w:rPr>
        <w:t>Automatic</w:t>
      </w:r>
      <w:r>
        <w:t xml:space="preserve"> tuning type parameters:</w:t>
      </w:r>
    </w:p>
    <w:p w:rsidR="00180937" w:rsidRDefault="00180937" w:rsidP="00180937">
      <w:pPr>
        <w:ind w:left="400"/>
        <w:divId w:val="1154181471"/>
      </w:pPr>
      <w:r>
        <w:rPr>
          <w:b/>
          <w:bCs/>
        </w:rPr>
        <w:t>Weighting function type</w:t>
      </w:r>
      <w:r>
        <w:t xml:space="preserve"> is used to define the shape of weighting function used in the controller robustness criteria. It can be </w:t>
      </w:r>
      <w:r>
        <w:rPr>
          <w:b/>
          <w:bCs/>
        </w:rPr>
        <w:t>Integrator</w:t>
      </w:r>
      <w:r>
        <w:t xml:space="preserve"> or </w:t>
      </w:r>
      <w:r>
        <w:rPr>
          <w:b/>
          <w:bCs/>
        </w:rPr>
        <w:t>First order</w:t>
      </w:r>
      <w:r>
        <w:t>.</w:t>
      </w:r>
    </w:p>
    <w:p w:rsidR="00180937" w:rsidRDefault="00180937" w:rsidP="00180937">
      <w:pPr>
        <w:jc w:val="center"/>
        <w:divId w:val="1154181471"/>
      </w:pPr>
      <w:r>
        <w:rPr>
          <w:noProof/>
        </w:rPr>
        <w:lastRenderedPageBreak/>
        <w:drawing>
          <wp:inline distT="0" distB="0" distL="0" distR="0">
            <wp:extent cx="3383279" cy="2658971"/>
            <wp:effectExtent l="19050" t="0" r="7621" b="0"/>
            <wp:docPr id="491" name="Picture 204" descr="C:\Work\HIP Projects\H_ACT HIP\Help Project - Sept 23 Version\H-ACT Design Suite R100.0\!SSL!\Printed_Documentation\!doc_tmp_folder_0\Fig35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383279" cy="2658971"/>
                    </a:xfrm>
                    <a:prstGeom prst="rect">
                      <a:avLst/>
                    </a:prstGeom>
                  </pic:spPr>
                </pic:pic>
              </a:graphicData>
            </a:graphic>
          </wp:inline>
        </w:drawing>
      </w:r>
    </w:p>
    <w:p w:rsidR="00180937" w:rsidRDefault="00180937" w:rsidP="00180937">
      <w:pPr>
        <w:ind w:left="400"/>
        <w:divId w:val="1154181471"/>
      </w:pPr>
      <w:r>
        <w:rPr>
          <w:b/>
          <w:bCs/>
        </w:rPr>
        <w:t>Gain</w:t>
      </w:r>
      <w:r>
        <w:t xml:space="preserve"> parameter is used to define gain of the weighting function.</w:t>
      </w:r>
    </w:p>
    <w:p w:rsidR="00180937" w:rsidRDefault="00180937" w:rsidP="00180937">
      <w:pPr>
        <w:ind w:left="400"/>
        <w:divId w:val="1154181471"/>
      </w:pPr>
      <w:r>
        <w:rPr>
          <w:b/>
          <w:bCs/>
        </w:rPr>
        <w:t>Cutoff frequency</w:t>
      </w:r>
      <w:r>
        <w:t xml:space="preserve"> parameter is used to define the basic bandwidth of the controller. This parameter is linked with the </w:t>
      </w:r>
      <w:r>
        <w:rPr>
          <w:b/>
          <w:bCs/>
        </w:rPr>
        <w:t>Performance</w:t>
      </w:r>
      <w:r>
        <w:t xml:space="preserve"> parameter from the </w:t>
      </w:r>
      <w:r>
        <w:rPr>
          <w:b/>
          <w:bCs/>
        </w:rPr>
        <w:t>Feedback Design</w:t>
      </w:r>
      <w:r>
        <w:t xml:space="preserve"> screen.</w:t>
      </w:r>
    </w:p>
    <w:p w:rsidR="00180937" w:rsidRDefault="00180937" w:rsidP="00180937">
      <w:pPr>
        <w:ind w:left="400"/>
        <w:divId w:val="1154181471"/>
      </w:pPr>
      <w:r>
        <w:rPr>
          <w:b/>
          <w:bCs/>
        </w:rPr>
        <w:t>Weighting function range</w:t>
      </w:r>
      <w:r>
        <w:rPr>
          <w:i/>
          <w:iCs/>
        </w:rPr>
        <w:t xml:space="preserve"> </w:t>
      </w:r>
      <w:r>
        <w:rPr>
          <w:b/>
          <w:bCs/>
        </w:rPr>
        <w:t>Maximal</w:t>
      </w:r>
      <w:r>
        <w:rPr>
          <w:i/>
          <w:iCs/>
        </w:rPr>
        <w:t xml:space="preserve"> </w:t>
      </w:r>
      <w:r>
        <w:t>and</w:t>
      </w:r>
      <w:r>
        <w:rPr>
          <w:i/>
          <w:iCs/>
        </w:rPr>
        <w:t xml:space="preserve"> </w:t>
      </w:r>
      <w:r>
        <w:rPr>
          <w:b/>
          <w:bCs/>
        </w:rPr>
        <w:t>Minimal</w:t>
      </w:r>
      <w:r>
        <w:t xml:space="preserve"> parameters are used as multipliers for the cutoff frequency to specify the frequency range over which the robustness is checked.</w:t>
      </w:r>
    </w:p>
    <w:p w:rsidR="00180937" w:rsidRDefault="00180937" w:rsidP="00180937">
      <w:pPr>
        <w:ind w:left="400"/>
        <w:divId w:val="1154181471"/>
      </w:pPr>
      <w:r>
        <w:rPr>
          <w:b/>
          <w:bCs/>
        </w:rPr>
        <w:t>Number of points in uncertainty weighting function</w:t>
      </w:r>
      <w:r>
        <w:t xml:space="preserve"> is a parameter defining the number of discrete points of the weighting function. This number is used to </w:t>
      </w:r>
      <w:proofErr w:type="spellStart"/>
      <w:r>
        <w:t>discretize</w:t>
      </w:r>
      <w:proofErr w:type="spellEnd"/>
      <w:r>
        <w:t xml:space="preserve"> the weighting function for the automatic tuning procedure.</w:t>
      </w:r>
    </w:p>
    <w:p w:rsidR="00180937" w:rsidRDefault="00180937" w:rsidP="00180937">
      <w:pPr>
        <w:ind w:left="400"/>
        <w:divId w:val="1154181471"/>
      </w:pPr>
      <w:r>
        <w:rPr>
          <w:b/>
          <w:bCs/>
        </w:rPr>
        <w:t>Include uncertainty</w:t>
      </w:r>
      <w:r>
        <w:t> is used to exclude mid-range frequencies from the robustness check by deselecting the checkbox. If it is selected, then the mid-range frequencies are used in the automatic tuning procedure.</w:t>
      </w:r>
    </w:p>
    <w:p w:rsidR="00180937" w:rsidRDefault="00180937" w:rsidP="00180937">
      <w:pPr>
        <w:ind w:left="400"/>
        <w:divId w:val="1154181471"/>
      </w:pPr>
      <w:r>
        <w:rPr>
          <w:b/>
          <w:bCs/>
        </w:rPr>
        <w:t>Sensitivity function for tuning</w:t>
      </w:r>
      <w:r>
        <w:t xml:space="preserve"> is used to specify the sensitivity function that is used by the automatic tuning procedure. It has two options – </w:t>
      </w:r>
      <w:r>
        <w:rPr>
          <w:b/>
          <w:bCs/>
        </w:rPr>
        <w:t>Output disturbance and setpoints to MVs</w:t>
      </w:r>
      <w:r>
        <w:t xml:space="preserve"> and </w:t>
      </w:r>
      <w:r>
        <w:rPr>
          <w:b/>
          <w:bCs/>
        </w:rPr>
        <w:t>Output Disturbance to MVs.</w:t>
      </w:r>
    </w:p>
    <w:p w:rsidR="00180937" w:rsidRDefault="00180937" w:rsidP="00180937">
      <w:pPr>
        <w:ind w:left="400"/>
        <w:divId w:val="1154181471"/>
      </w:pPr>
      <w:r>
        <w:rPr>
          <w:b/>
          <w:bCs/>
        </w:rPr>
        <w:t>Relative model uncertainty</w:t>
      </w:r>
      <w:r>
        <w:t xml:space="preserve"> is a parameter defining the expected model uncertainty. This parameter is linked with the </w:t>
      </w:r>
      <w:r>
        <w:rPr>
          <w:b/>
          <w:bCs/>
        </w:rPr>
        <w:t>Robustness</w:t>
      </w:r>
      <w:r>
        <w:t xml:space="preserve"> parameter from the </w:t>
      </w:r>
      <w:r>
        <w:rPr>
          <w:b/>
          <w:bCs/>
        </w:rPr>
        <w:t>Feedback Design</w:t>
      </w:r>
      <w:r>
        <w:t xml:space="preserve"> page.</w:t>
      </w:r>
    </w:p>
    <w:p w:rsidR="00180937" w:rsidRDefault="00180937" w:rsidP="00180937">
      <w:pPr>
        <w:ind w:left="400"/>
        <w:divId w:val="1154181471"/>
      </w:pPr>
      <w:r>
        <w:rPr>
          <w:b/>
          <w:bCs/>
        </w:rPr>
        <w:t>Weighting function violation penalty</w:t>
      </w:r>
      <w:r>
        <w:t xml:space="preserve"> is a soft penalty defining the penalization of the weighting function violation by the control sensitivity function during the automatic tuning procedure.</w:t>
      </w:r>
    </w:p>
    <w:p w:rsidR="00180937" w:rsidRDefault="00180937" w:rsidP="00180937">
      <w:pPr>
        <w:ind w:left="400"/>
        <w:divId w:val="1154181471"/>
      </w:pPr>
      <w:r>
        <w:rPr>
          <w:b/>
          <w:bCs/>
        </w:rPr>
        <w:t>Overall rate of change weight limit</w:t>
      </w:r>
      <w:r>
        <w:rPr>
          <w:i/>
          <w:iCs/>
        </w:rPr>
        <w:t xml:space="preserve"> </w:t>
      </w:r>
      <w:r>
        <w:rPr>
          <w:b/>
          <w:bCs/>
        </w:rPr>
        <w:t xml:space="preserve">Maximal </w:t>
      </w:r>
      <w:r>
        <w:t>and</w:t>
      </w:r>
      <w:r>
        <w:rPr>
          <w:b/>
          <w:bCs/>
        </w:rPr>
        <w:t xml:space="preserve"> Minimal</w:t>
      </w:r>
      <w:r>
        <w:rPr>
          <w:i/>
          <w:iCs/>
        </w:rPr>
        <w:t xml:space="preserve"> </w:t>
      </w:r>
      <w:r>
        <w:t>is a range defining all possible values of the weighting coefficient computed by the automatic tuning procedure.</w:t>
      </w:r>
    </w:p>
    <w:p w:rsidR="00180937" w:rsidRDefault="00180937" w:rsidP="00180937">
      <w:pPr>
        <w:jc w:val="center"/>
        <w:divId w:val="1154181471"/>
      </w:pPr>
      <w:r>
        <w:rPr>
          <w:noProof/>
        </w:rPr>
        <w:lastRenderedPageBreak/>
        <w:drawing>
          <wp:inline distT="0" distB="0" distL="0" distR="0">
            <wp:extent cx="4724400" cy="4152900"/>
            <wp:effectExtent l="19050" t="0" r="0" b="0"/>
            <wp:docPr id="493" name="Picture 205" descr="C:\Work\HIP Projects\H_ACT HIP\Help Project - Sept 23 Version\H-ACT Design Suite R100.0\!SSL!\Printed_Documentation\!doc_tmp_folder_0\Fig36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4724400" cy="4152900"/>
                    </a:xfrm>
                    <a:prstGeom prst="rect">
                      <a:avLst/>
                    </a:prstGeom>
                  </pic:spPr>
                </pic:pic>
              </a:graphicData>
            </a:graphic>
          </wp:inline>
        </w:drawing>
      </w:r>
    </w:p>
    <w:p w:rsidR="00180937" w:rsidRDefault="00180937" w:rsidP="005E45AF">
      <w:pPr>
        <w:numPr>
          <w:ilvl w:val="0"/>
          <w:numId w:val="22"/>
        </w:numPr>
        <w:tabs>
          <w:tab w:val="left" w:pos="720"/>
        </w:tabs>
        <w:divId w:val="1154181471"/>
      </w:pPr>
      <w:r>
        <w:rPr>
          <w:b/>
          <w:bCs/>
        </w:rPr>
        <w:t>Manual</w:t>
      </w:r>
      <w:r>
        <w:t xml:space="preserve"> tuning parameters:</w:t>
      </w:r>
    </w:p>
    <w:p w:rsidR="00180937" w:rsidRDefault="00180937" w:rsidP="00180937">
      <w:pPr>
        <w:ind w:left="400"/>
        <w:divId w:val="1154181471"/>
      </w:pPr>
      <w:r>
        <w:rPr>
          <w:b/>
          <w:bCs/>
        </w:rPr>
        <w:t>Overall rate of change weight</w:t>
      </w:r>
      <w:r>
        <w:rPr>
          <w:i/>
          <w:iCs/>
        </w:rPr>
        <w:t xml:space="preserve"> </w:t>
      </w:r>
      <w:r>
        <w:t>parameter is a manual value of the weighting coefficient that penalizes movements of actuators.</w:t>
      </w:r>
    </w:p>
    <w:p w:rsidR="00180937" w:rsidRDefault="00180937" w:rsidP="00180937">
      <w:pPr>
        <w:jc w:val="center"/>
        <w:divId w:val="1154181471"/>
      </w:pPr>
      <w:r>
        <w:rPr>
          <w:noProof/>
        </w:rPr>
        <w:drawing>
          <wp:inline distT="0" distB="0" distL="0" distR="0">
            <wp:extent cx="4704079" cy="1428364"/>
            <wp:effectExtent l="19050" t="0" r="1271" b="0"/>
            <wp:docPr id="494" name="Picture 206" descr="C:\Work\HIP Projects\H_ACT HIP\Help Project - Sept 23 Version\H-ACT Design Suite R100.0\!SSL!\Printed_Documentation\!doc_tmp_folder_0\Fig37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stretch>
                      <a:fillRect/>
                    </a:stretch>
                  </pic:blipFill>
                  <pic:spPr>
                    <a:xfrm>
                      <a:off x="0" y="0"/>
                      <a:ext cx="4704079" cy="1428364"/>
                    </a:xfrm>
                    <a:prstGeom prst="rect">
                      <a:avLst/>
                    </a:prstGeom>
                  </pic:spPr>
                </pic:pic>
              </a:graphicData>
            </a:graphic>
          </wp:inline>
        </w:drawing>
      </w:r>
    </w:p>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Values for Optimization Weight Settings - automatic tuning settings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1155"/>
        <w:gridCol w:w="3010"/>
        <w:gridCol w:w="642"/>
        <w:gridCol w:w="2452"/>
        <w:gridCol w:w="1040"/>
        <w:gridCol w:w="1091"/>
      </w:tblGrid>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Type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Parameter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Units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Default Value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Minimum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Maximum</w:t>
            </w:r>
          </w:p>
        </w:tc>
      </w:tr>
      <w:tr w:rsidR="00180937" w:rsidTr="00180937">
        <w:trPr>
          <w:divId w:val="1154181471"/>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spacing w:line="0" w:lineRule="atLeast"/>
              <w:rPr>
                <w:rFonts w:eastAsia="Times New Roman"/>
              </w:rPr>
            </w:pPr>
            <w:r>
              <w:rPr>
                <w:rStyle w:val="tablehead"/>
                <w:rFonts w:eastAsia="Times New Roman"/>
                <w:b/>
                <w:bCs/>
              </w:rPr>
              <w:t>Automatic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Weighting function type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rPr>
                <w:i/>
                <w:iCs/>
              </w:rPr>
            </w:pPr>
            <w:proofErr w:type="spellStart"/>
            <w:r>
              <w:rPr>
                <w:i/>
                <w:iCs/>
              </w:rPr>
              <w:t>Enum</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Integrator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Gain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2</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Cutoff frequency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Hz</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0.001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3</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Weighting function range / Maximal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0.9</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Weighting function range / Minimal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1e-5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1e-8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0.01</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Number of points in uncertainty weighting function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30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Include uncertainty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rPr>
                <w:i/>
                <w:iCs/>
              </w:rPr>
            </w:pPr>
            <w:r>
              <w:rPr>
                <w:i/>
                <w:iCs/>
              </w:rPr>
              <w:t>logical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No</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Sensitivity function for tuning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rPr>
                <w:i/>
                <w:iCs/>
              </w:rPr>
            </w:pPr>
            <w:proofErr w:type="spellStart"/>
            <w:r>
              <w:rPr>
                <w:i/>
                <w:iCs/>
              </w:rPr>
              <w:t>Enum</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Output disturbance and setpoints to MVs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Relative model uncertainty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0.001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0.5</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Weighting function violation penalty</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1000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10000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Overall rate of change weight limits / Maximal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Overall rate of change weight limits / Minimal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spacing w:line="0" w:lineRule="atLeast"/>
              <w:rPr>
                <w:rFonts w:eastAsia="Times New Roman"/>
              </w:rPr>
            </w:pPr>
            <w:r>
              <w:rPr>
                <w:rStyle w:val="tablehead"/>
                <w:rFonts w:eastAsia="Times New Roman"/>
                <w:b/>
                <w:bCs/>
              </w:rPr>
              <w:t>Manual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Overall rate of change weight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0.001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100</w:t>
            </w:r>
          </w:p>
        </w:tc>
      </w:tr>
    </w:tbl>
    <w:p w:rsidR="00180937" w:rsidRDefault="00180937" w:rsidP="00180937">
      <w:pPr>
        <w:divId w:val="1154181471"/>
      </w:pPr>
      <w:r>
        <w:t xml:space="preserve">   </w:t>
      </w:r>
    </w:p>
    <w:p w:rsidR="00180937" w:rsidRDefault="00180937" w:rsidP="005E45AF">
      <w:pPr>
        <w:numPr>
          <w:ilvl w:val="0"/>
          <w:numId w:val="23"/>
        </w:numPr>
        <w:tabs>
          <w:tab w:val="left" w:pos="720"/>
        </w:tabs>
        <w:divId w:val="1154181471"/>
      </w:pPr>
      <w:r>
        <w:rPr>
          <w:b/>
          <w:bCs/>
        </w:rPr>
        <w:t>Weights</w:t>
      </w:r>
      <w:r>
        <w:t xml:space="preserve"> parameters are used to tune the weighting coefficients for individual manipulated and controlled variables. These parameters can be found on the </w:t>
      </w:r>
      <w:r>
        <w:rPr>
          <w:b/>
          <w:bCs/>
        </w:rPr>
        <w:t>Weights</w:t>
      </w:r>
      <w:r>
        <w:t xml:space="preserve"> tab:</w:t>
      </w:r>
    </w:p>
    <w:p w:rsidR="00180937" w:rsidRDefault="00180937" w:rsidP="00180937">
      <w:pPr>
        <w:tabs>
          <w:tab w:val="left" w:pos="720"/>
        </w:tabs>
        <w:ind w:left="720"/>
        <w:jc w:val="center"/>
        <w:divId w:val="1154181471"/>
      </w:pPr>
      <w:r>
        <w:rPr>
          <w:noProof/>
        </w:rPr>
        <w:drawing>
          <wp:inline distT="0" distB="0" distL="0" distR="0">
            <wp:extent cx="4759959" cy="2548533"/>
            <wp:effectExtent l="19050" t="0" r="2541" b="0"/>
            <wp:docPr id="495" name="Picture 207" descr="C:\Work\HIP Projects\H_ACT HIP\Help Project - Sept 23 Version\H-ACT Design Suite R100.0\!SSL!\Printed_Documentation\!doc_tmp_folder_0\Fig38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4759959" cy="2548533"/>
                    </a:xfrm>
                    <a:prstGeom prst="rect">
                      <a:avLst/>
                    </a:prstGeom>
                  </pic:spPr>
                </pic:pic>
              </a:graphicData>
            </a:graphic>
          </wp:inline>
        </w:drawing>
      </w:r>
    </w:p>
    <w:p w:rsidR="00180937" w:rsidRDefault="00180937" w:rsidP="00180937">
      <w:pPr>
        <w:ind w:left="400"/>
        <w:divId w:val="1154181471"/>
      </w:pPr>
      <w:r>
        <w:t>The</w:t>
      </w:r>
      <w:r>
        <w:rPr>
          <w:b/>
          <w:bCs/>
        </w:rPr>
        <w:t xml:space="preserve"> MV weights</w:t>
      </w:r>
      <w:r>
        <w:t xml:space="preserve"> table has two tuning columns with the following parameters:</w:t>
      </w:r>
    </w:p>
    <w:p w:rsidR="00180937" w:rsidRDefault="00180937" w:rsidP="005E45AF">
      <w:pPr>
        <w:numPr>
          <w:ilvl w:val="1"/>
          <w:numId w:val="24"/>
        </w:numPr>
        <w:tabs>
          <w:tab w:val="left" w:pos="1440"/>
        </w:tabs>
        <w:divId w:val="1154181471"/>
      </w:pPr>
      <w:r>
        <w:rPr>
          <w:b/>
          <w:bCs/>
        </w:rPr>
        <w:t>Rate of change</w:t>
      </w:r>
      <w:r>
        <w:t xml:space="preserve"> weighting is used to penalize rate of change of individual actuators. These parameters are linked with the sliding bars located below the manipulated variables graphs on </w:t>
      </w:r>
      <w:r>
        <w:rPr>
          <w:b/>
          <w:bCs/>
        </w:rPr>
        <w:t>Feedback Design</w:t>
      </w:r>
      <w:r>
        <w:t xml:space="preserve"> page.</w:t>
      </w:r>
    </w:p>
    <w:p w:rsidR="00180937" w:rsidRDefault="00180937" w:rsidP="005E45AF">
      <w:pPr>
        <w:numPr>
          <w:ilvl w:val="1"/>
          <w:numId w:val="24"/>
        </w:numPr>
        <w:tabs>
          <w:tab w:val="left" w:pos="1440"/>
        </w:tabs>
        <w:divId w:val="1154181471"/>
      </w:pPr>
      <w:r>
        <w:rPr>
          <w:b/>
          <w:bCs/>
        </w:rPr>
        <w:lastRenderedPageBreak/>
        <w:t>Feedforward tracking</w:t>
      </w:r>
      <w:r>
        <w:t xml:space="preserve"> weighting is used to specify how much the individual actuators should be attracted to the feedforward signal. </w:t>
      </w:r>
    </w:p>
    <w:p w:rsidR="00180937" w:rsidRDefault="00180937" w:rsidP="00180937">
      <w:pPr>
        <w:tabs>
          <w:tab w:val="left" w:pos="1440"/>
        </w:tabs>
        <w:ind w:left="1440"/>
        <w:divId w:val="1154181471"/>
      </w:pPr>
      <w:r>
        <w:rPr>
          <w:b/>
          <w:bCs/>
          <w:color w:val="FF0000"/>
        </w:rPr>
        <w:t>WARNING:</w:t>
      </w:r>
      <w:r>
        <w:t xml:space="preserve"> The controller can lose tracking ability when using too high values here.</w:t>
      </w:r>
    </w:p>
    <w:p w:rsidR="00180937" w:rsidRDefault="00180937" w:rsidP="005E45AF">
      <w:pPr>
        <w:numPr>
          <w:ilvl w:val="1"/>
          <w:numId w:val="24"/>
        </w:numPr>
        <w:tabs>
          <w:tab w:val="left" w:pos="1440"/>
        </w:tabs>
        <w:divId w:val="1154181471"/>
      </w:pPr>
      <w:r>
        <w:rPr>
          <w:b/>
          <w:bCs/>
        </w:rPr>
        <w:t>Overall MV feedforward tracking weight</w:t>
      </w:r>
      <w:r>
        <w:t xml:space="preserve"> is a multiplier for all </w:t>
      </w:r>
      <w:r>
        <w:rPr>
          <w:b/>
          <w:bCs/>
        </w:rPr>
        <w:t>Feedforward tracking</w:t>
      </w:r>
      <w:r>
        <w:t xml:space="preserve"> parameters.</w:t>
      </w:r>
    </w:p>
    <w:p w:rsidR="00180937" w:rsidRDefault="00180937" w:rsidP="00180937">
      <w:pPr>
        <w:ind w:left="400"/>
        <w:divId w:val="1154181471"/>
      </w:pPr>
      <w:r>
        <w:rPr>
          <w:b/>
          <w:bCs/>
        </w:rPr>
        <w:t>CV weights</w:t>
      </w:r>
      <w:r>
        <w:t xml:space="preserve"> table is used to specify two weight types for each controlled variable:</w:t>
      </w:r>
    </w:p>
    <w:p w:rsidR="00180937" w:rsidRDefault="00180937" w:rsidP="005E45AF">
      <w:pPr>
        <w:numPr>
          <w:ilvl w:val="1"/>
          <w:numId w:val="25"/>
        </w:numPr>
        <w:tabs>
          <w:tab w:val="left" w:pos="1440"/>
        </w:tabs>
        <w:divId w:val="1154181471"/>
      </w:pPr>
      <w:r>
        <w:rPr>
          <w:b/>
          <w:bCs/>
        </w:rPr>
        <w:t>Rate of change</w:t>
      </w:r>
      <w:r>
        <w:t xml:space="preserve"> weighting is used to penalize the rate of change of individual controlled variables. </w:t>
      </w:r>
    </w:p>
    <w:p w:rsidR="00180937" w:rsidRDefault="00180937" w:rsidP="005E45AF">
      <w:pPr>
        <w:numPr>
          <w:ilvl w:val="1"/>
          <w:numId w:val="25"/>
        </w:numPr>
        <w:tabs>
          <w:tab w:val="left" w:pos="1440"/>
        </w:tabs>
        <w:divId w:val="1154181471"/>
      </w:pPr>
      <w:r>
        <w:rPr>
          <w:b/>
          <w:bCs/>
        </w:rPr>
        <w:t>Setpoint tracking</w:t>
      </w:r>
      <w:r>
        <w:t xml:space="preserve"> weighting is used to specify how much the individual controlled variables are attracted to their setpoints. These parameters are linked with the sliding bars located below the controlled variables graphs on </w:t>
      </w:r>
      <w:r>
        <w:rPr>
          <w:b/>
          <w:bCs/>
        </w:rPr>
        <w:t>Feedback Design</w:t>
      </w:r>
      <w:r>
        <w:t xml:space="preserve"> page.</w:t>
      </w:r>
    </w:p>
    <w:p w:rsidR="00180937" w:rsidRDefault="00180937" w:rsidP="005E45AF">
      <w:pPr>
        <w:numPr>
          <w:ilvl w:val="1"/>
          <w:numId w:val="25"/>
        </w:numPr>
        <w:tabs>
          <w:tab w:val="left" w:pos="1440"/>
        </w:tabs>
        <w:divId w:val="1154181471"/>
      </w:pPr>
      <w:r>
        <w:rPr>
          <w:b/>
          <w:bCs/>
        </w:rPr>
        <w:t>Overall CV rate of change weight</w:t>
      </w:r>
      <w:r>
        <w:t xml:space="preserve"> is multiplier for all </w:t>
      </w:r>
      <w:r>
        <w:rPr>
          <w:b/>
          <w:bCs/>
        </w:rPr>
        <w:t>Setpoint tracking</w:t>
      </w:r>
      <w:r>
        <w:t xml:space="preserve"> parameters.</w:t>
      </w:r>
    </w:p>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Values for Optimization Weight Settings - Weights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3140"/>
        <w:gridCol w:w="605"/>
        <w:gridCol w:w="1488"/>
        <w:gridCol w:w="1040"/>
        <w:gridCol w:w="1091"/>
      </w:tblGrid>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Parameter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Units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Default Value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Minimum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Maximum</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MV weights / rate of change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0.001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50</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MV Weights /feedforward tracking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1e-5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1e-6</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20</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Overall MV feedforward tracking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CV weights / Rate of change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200</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CV weights / Setpoint tracking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20</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Overall CV rate of change weight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100</w:t>
            </w:r>
          </w:p>
        </w:tc>
      </w:tr>
    </w:tbl>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Output Constraints Settings</w:t>
      </w:r>
    </w:p>
    <w:p w:rsidR="00180937" w:rsidRDefault="00180937" w:rsidP="00180937">
      <w:pPr>
        <w:divId w:val="1154181471"/>
      </w:pPr>
      <w:r>
        <w:t xml:space="preserve">Settings in this group are related to the output constraints. </w:t>
      </w:r>
    </w:p>
    <w:p w:rsidR="00180937" w:rsidRDefault="00180937" w:rsidP="00180937">
      <w:pPr>
        <w:divId w:val="1154181471"/>
      </w:pPr>
      <w:r>
        <w:t xml:space="preserve">There is a common parameter, </w:t>
      </w:r>
      <w:r>
        <w:rPr>
          <w:b/>
          <w:bCs/>
        </w:rPr>
        <w:t>Soft penalty weight</w:t>
      </w:r>
      <w:r>
        <w:t xml:space="preserve">, for both the </w:t>
      </w:r>
      <w:r>
        <w:rPr>
          <w:b/>
          <w:bCs/>
        </w:rPr>
        <w:t>Automatic</w:t>
      </w:r>
      <w:r>
        <w:t xml:space="preserve"> and </w:t>
      </w:r>
      <w:r>
        <w:rPr>
          <w:b/>
          <w:bCs/>
        </w:rPr>
        <w:t>Manual</w:t>
      </w:r>
      <w:r>
        <w:t xml:space="preserve"> tuning type. </w:t>
      </w:r>
    </w:p>
    <w:p w:rsidR="00180937" w:rsidRDefault="00180937" w:rsidP="00180937">
      <w:pPr>
        <w:divId w:val="1154181471"/>
      </w:pPr>
      <w:r>
        <w:t xml:space="preserve">The value of this parameter represents the weighting coefficient for limits of the selected controlled variable. The controlled variable can be selected in the </w:t>
      </w:r>
      <w:r>
        <w:rPr>
          <w:b/>
          <w:bCs/>
        </w:rPr>
        <w:t>Controlled Variables</w:t>
      </w:r>
      <w:r>
        <w:t xml:space="preserve"> table in navigation bar. </w:t>
      </w:r>
    </w:p>
    <w:p w:rsidR="00180937" w:rsidRDefault="00180937" w:rsidP="00180937">
      <w:pPr>
        <w:divId w:val="1154181471"/>
      </w:pPr>
      <w:r>
        <w:t xml:space="preserve">The tuning type can be </w:t>
      </w:r>
      <w:proofErr w:type="gramStart"/>
      <w:r>
        <w:rPr>
          <w:b/>
          <w:bCs/>
        </w:rPr>
        <w:t>Automatic</w:t>
      </w:r>
      <w:proofErr w:type="gramEnd"/>
      <w:r>
        <w:t xml:space="preserve"> or </w:t>
      </w:r>
      <w:r>
        <w:rPr>
          <w:b/>
          <w:bCs/>
        </w:rPr>
        <w:t>Manual:</w:t>
      </w:r>
    </w:p>
    <w:p w:rsidR="00180937" w:rsidRDefault="00180937" w:rsidP="005E45AF">
      <w:pPr>
        <w:numPr>
          <w:ilvl w:val="0"/>
          <w:numId w:val="26"/>
        </w:numPr>
        <w:tabs>
          <w:tab w:val="left" w:pos="720"/>
        </w:tabs>
        <w:divId w:val="1154181471"/>
      </w:pPr>
      <w:r>
        <w:rPr>
          <w:b/>
          <w:bCs/>
        </w:rPr>
        <w:t>Automatic</w:t>
      </w:r>
      <w:r>
        <w:t xml:space="preserve"> tuning type parameters:</w:t>
      </w:r>
    </w:p>
    <w:p w:rsidR="00180937" w:rsidRDefault="00180937" w:rsidP="00180937">
      <w:pPr>
        <w:ind w:left="400"/>
        <w:divId w:val="1154181471"/>
      </w:pPr>
      <w:r>
        <w:rPr>
          <w:b/>
          <w:bCs/>
        </w:rPr>
        <w:t>Distribution of points</w:t>
      </w:r>
      <w:r>
        <w:t xml:space="preserve"> in the prediction horizon can be linear or logarithmic.</w:t>
      </w:r>
    </w:p>
    <w:p w:rsidR="00180937" w:rsidRDefault="00180937" w:rsidP="00180937">
      <w:pPr>
        <w:jc w:val="center"/>
        <w:divId w:val="1154181471"/>
      </w:pPr>
      <w:r>
        <w:rPr>
          <w:noProof/>
        </w:rPr>
        <w:lastRenderedPageBreak/>
        <w:drawing>
          <wp:inline distT="0" distB="0" distL="0" distR="0">
            <wp:extent cx="4759959" cy="1526136"/>
            <wp:effectExtent l="19050" t="0" r="2541" b="0"/>
            <wp:docPr id="496" name="Picture 208" descr="C:\Work\HIP Projects\H_ACT HIP\Help Project - Sept 23 Version\H-ACT Design Suite R100.0\!SSL!\Printed_Documentation\!doc_tmp_folder_0\Fig39a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4759959" cy="1526136"/>
                    </a:xfrm>
                    <a:prstGeom prst="rect">
                      <a:avLst/>
                    </a:prstGeom>
                  </pic:spPr>
                </pic:pic>
              </a:graphicData>
            </a:graphic>
          </wp:inline>
        </w:drawing>
      </w:r>
    </w:p>
    <w:p w:rsidR="00180937" w:rsidRDefault="00180937" w:rsidP="00180937">
      <w:pPr>
        <w:ind w:left="400"/>
        <w:divId w:val="1154181471"/>
      </w:pPr>
      <w:r>
        <w:rPr>
          <w:b/>
          <w:bCs/>
        </w:rPr>
        <w:t>Number of points</w:t>
      </w:r>
      <w:r>
        <w:rPr>
          <w:i/>
          <w:iCs/>
        </w:rPr>
        <w:t xml:space="preserve"> </w:t>
      </w:r>
      <w:r>
        <w:t>is a parameter that defines the number of points in the prediction horizon that are used by the automatic tuning procedure.</w:t>
      </w:r>
    </w:p>
    <w:p w:rsidR="00180937" w:rsidRDefault="00180937" w:rsidP="00180937">
      <w:pPr>
        <w:ind w:left="400"/>
        <w:divId w:val="1154181471"/>
      </w:pPr>
      <w:r>
        <w:rPr>
          <w:b/>
          <w:bCs/>
        </w:rPr>
        <w:t>Relative start point</w:t>
      </w:r>
      <w:r>
        <w:t xml:space="preserve"> defines the relative start point in the prediction horizon for output constraints.</w:t>
      </w:r>
    </w:p>
    <w:p w:rsidR="00180937" w:rsidRDefault="00180937" w:rsidP="00180937">
      <w:pPr>
        <w:jc w:val="center"/>
        <w:divId w:val="1154181471"/>
      </w:pPr>
      <w:r>
        <w:rPr>
          <w:noProof/>
        </w:rPr>
        <w:drawing>
          <wp:inline distT="0" distB="0" distL="0" distR="0">
            <wp:extent cx="4638040" cy="2152355"/>
            <wp:effectExtent l="19050" t="0" r="0" b="0"/>
            <wp:docPr id="497" name="Picture 209" descr="C:\Work\HIP Projects\H_ACT HIP\Help Project - Sept 23 Version\H-ACT Design Suite R100.0\!SSL!\Printed_Documentation\!doc_tmp_folder_0\Fig39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4638040" cy="2152355"/>
                    </a:xfrm>
                    <a:prstGeom prst="rect">
                      <a:avLst/>
                    </a:prstGeom>
                  </pic:spPr>
                </pic:pic>
              </a:graphicData>
            </a:graphic>
          </wp:inline>
        </w:drawing>
      </w:r>
    </w:p>
    <w:p w:rsidR="00180937" w:rsidRDefault="00180937" w:rsidP="005E45AF">
      <w:pPr>
        <w:numPr>
          <w:ilvl w:val="0"/>
          <w:numId w:val="27"/>
        </w:numPr>
        <w:tabs>
          <w:tab w:val="left" w:pos="720"/>
        </w:tabs>
        <w:divId w:val="1154181471"/>
      </w:pPr>
      <w:r>
        <w:rPr>
          <w:b/>
          <w:bCs/>
        </w:rPr>
        <w:t>Manual</w:t>
      </w:r>
      <w:r>
        <w:t xml:space="preserve"> tuning type parameters:</w:t>
      </w:r>
    </w:p>
    <w:p w:rsidR="00180937" w:rsidRDefault="00180937" w:rsidP="00180937">
      <w:pPr>
        <w:ind w:left="400"/>
        <w:divId w:val="1154181471"/>
      </w:pPr>
      <w:r>
        <w:rPr>
          <w:b/>
          <w:bCs/>
        </w:rPr>
        <w:t>Point table</w:t>
      </w:r>
      <w:r>
        <w:t xml:space="preserve"> is used to specify the points in the prediction horizon that should be constrained by the controller. Each row represents one point with specified time offset relative to the prediction horizon and </w:t>
      </w:r>
      <w:proofErr w:type="gramStart"/>
      <w:r>
        <w:t>its</w:t>
      </w:r>
      <w:proofErr w:type="gramEnd"/>
      <w:r>
        <w:t xml:space="preserve"> weighting coefficient.</w:t>
      </w:r>
    </w:p>
    <w:p w:rsidR="00180937" w:rsidRDefault="00180937" w:rsidP="00180937">
      <w:pPr>
        <w:jc w:val="center"/>
        <w:divId w:val="1154181471"/>
      </w:pPr>
      <w:r>
        <w:rPr>
          <w:noProof/>
        </w:rPr>
        <w:drawing>
          <wp:inline distT="0" distB="0" distL="0" distR="0">
            <wp:extent cx="4759959" cy="2472077"/>
            <wp:effectExtent l="19050" t="0" r="2541" b="0"/>
            <wp:docPr id="498" name="Picture 210" descr="C:\Work\HIP Projects\H_ACT HIP\Help Project - Sept 23 Version\H-ACT Design Suite R100.0\!SSL!\Printed_Documentation\!doc_tmp_folder_0\Fig40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4759959" cy="2472077"/>
                    </a:xfrm>
                    <a:prstGeom prst="rect">
                      <a:avLst/>
                    </a:prstGeom>
                  </pic:spPr>
                </pic:pic>
              </a:graphicData>
            </a:graphic>
          </wp:inline>
        </w:drawing>
      </w:r>
    </w:p>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lastRenderedPageBreak/>
        <w:t>Values for Output Constraint Settings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1155"/>
        <w:gridCol w:w="3648"/>
        <w:gridCol w:w="605"/>
        <w:gridCol w:w="1375"/>
        <w:gridCol w:w="1040"/>
        <w:gridCol w:w="1567"/>
      </w:tblGrid>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Type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Parameter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Units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Default Value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Minimum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Maximum</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spacing w:line="0" w:lineRule="atLeast"/>
              <w:rPr>
                <w:rFonts w:eastAsia="Times New Roman"/>
              </w:rPr>
            </w:pPr>
            <w:r>
              <w:rPr>
                <w:rStyle w:val="tablehead"/>
                <w:rFonts w:eastAsia="Times New Roman"/>
                <w:b/>
                <w:bCs/>
              </w:rPr>
              <w:t>Common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Soft penalty weight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30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500</w:t>
            </w:r>
          </w:p>
        </w:tc>
      </w:tr>
      <w:tr w:rsidR="00180937" w:rsidTr="00180937">
        <w:trPr>
          <w:divId w:val="1154181471"/>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spacing w:line="0" w:lineRule="atLeast"/>
              <w:rPr>
                <w:rFonts w:eastAsia="Times New Roman"/>
              </w:rPr>
            </w:pPr>
            <w:r>
              <w:rPr>
                <w:rStyle w:val="tablehead"/>
                <w:rFonts w:eastAsia="Times New Roman"/>
                <w:b/>
                <w:bCs/>
              </w:rPr>
              <w:t>Automatic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Distribution of points in the prediction horizon</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rPr>
                <w:i/>
                <w:iCs/>
              </w:rPr>
            </w:pPr>
            <w:proofErr w:type="spellStart"/>
            <w:r>
              <w:rPr>
                <w:i/>
                <w:iCs/>
              </w:rPr>
              <w:t>Enum</w:t>
            </w:r>
            <w:proofErr w:type="spellEnd"/>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Log</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Number of points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30</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Relative start point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0.8</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0.3</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0.9</w:t>
            </w:r>
          </w:p>
        </w:tc>
      </w:tr>
      <w:tr w:rsidR="00180937" w:rsidTr="00180937">
        <w:trPr>
          <w:divId w:val="1154181471"/>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spacing w:line="0" w:lineRule="atLeast"/>
              <w:rPr>
                <w:rFonts w:eastAsia="Times New Roman"/>
              </w:rPr>
            </w:pPr>
            <w:r>
              <w:rPr>
                <w:rStyle w:val="tablehead"/>
                <w:rFonts w:eastAsia="Times New Roman"/>
                <w:b/>
                <w:bCs/>
              </w:rPr>
              <w:t>Manual</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pPr>
            <w:r>
              <w:t>Points / Time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N/A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spacing w:line="0" w:lineRule="atLeast"/>
              <w:jc w:val="center"/>
            </w:pPr>
            <w:r>
              <w:t>Prediction horizon</w:t>
            </w:r>
          </w:p>
        </w:tc>
      </w:tr>
      <w:tr w:rsidR="00180937" w:rsidTr="00180937">
        <w:trPr>
          <w:divId w:val="1154181471"/>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spacing w:before="0" w:after="0"/>
              <w:rPr>
                <w:rFonts w:eastAsia="Times New Roman"/>
                <w:b/>
                <w:bCs/>
                <w:sz w:val="16"/>
                <w:szCs w:val="16"/>
              </w:rPr>
            </w:pP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Points / Rel. weight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N/A</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100</w:t>
            </w:r>
          </w:p>
        </w:tc>
      </w:tr>
    </w:tbl>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Filters</w:t>
      </w:r>
    </w:p>
    <w:p w:rsidR="00180937" w:rsidRDefault="00180937" w:rsidP="00180937">
      <w:pPr>
        <w:divId w:val="1154181471"/>
      </w:pPr>
      <w:r>
        <w:t xml:space="preserve">This setting group is used to specify filters for various variables. There are two tables, one for </w:t>
      </w:r>
      <w:r>
        <w:rPr>
          <w:b/>
          <w:bCs/>
        </w:rPr>
        <w:t>Controlled Variables</w:t>
      </w:r>
      <w:r>
        <w:t xml:space="preserve"> and another for </w:t>
      </w:r>
      <w:r>
        <w:rPr>
          <w:b/>
          <w:bCs/>
        </w:rPr>
        <w:t>Manipulated Variables</w:t>
      </w:r>
      <w:r>
        <w:t xml:space="preserve"> in the navigation bar. All filters are of first order.</w:t>
      </w:r>
    </w:p>
    <w:p w:rsidR="00180937" w:rsidRDefault="00180937" w:rsidP="00180937">
      <w:pPr>
        <w:pStyle w:val="Heading6"/>
        <w:divId w:val="1154181471"/>
        <w:rPr>
          <w:rFonts w:eastAsia="Times New Roman"/>
        </w:rPr>
      </w:pPr>
      <w:r>
        <w:rPr>
          <w:rFonts w:eastAsia="Times New Roman"/>
        </w:rPr>
        <w:t>To change the filter settings:</w:t>
      </w:r>
    </w:p>
    <w:p w:rsidR="00180937" w:rsidRDefault="00180937" w:rsidP="005E45AF">
      <w:pPr>
        <w:numPr>
          <w:ilvl w:val="0"/>
          <w:numId w:val="28"/>
        </w:numPr>
        <w:tabs>
          <w:tab w:val="left" w:pos="720"/>
        </w:tabs>
        <w:divId w:val="1154181471"/>
      </w:pPr>
      <w:r>
        <w:t xml:space="preserve">Select a variable from </w:t>
      </w:r>
      <w:r>
        <w:rPr>
          <w:b/>
          <w:bCs/>
        </w:rPr>
        <w:t>Controlled Variable</w:t>
      </w:r>
      <w:r>
        <w:t xml:space="preserve"> or </w:t>
      </w:r>
      <w:r>
        <w:rPr>
          <w:b/>
          <w:bCs/>
        </w:rPr>
        <w:t>Manipulated Variables</w:t>
      </w:r>
      <w:r>
        <w:t>.</w:t>
      </w:r>
    </w:p>
    <w:p w:rsidR="00180937" w:rsidRDefault="00180937" w:rsidP="005E45AF">
      <w:pPr>
        <w:numPr>
          <w:ilvl w:val="0"/>
          <w:numId w:val="28"/>
        </w:numPr>
        <w:tabs>
          <w:tab w:val="left" w:pos="720"/>
        </w:tabs>
        <w:divId w:val="1154181471"/>
      </w:pPr>
      <w:r>
        <w:t>Specify filters for selected parameters of selected variable. All filters are defined by gain and time constant.</w:t>
      </w:r>
    </w:p>
    <w:p w:rsidR="00180937" w:rsidRDefault="00180937" w:rsidP="00180937">
      <w:pPr>
        <w:jc w:val="center"/>
        <w:divId w:val="1154181471"/>
      </w:pPr>
      <w:r>
        <w:rPr>
          <w:noProof/>
        </w:rPr>
        <w:drawing>
          <wp:inline distT="0" distB="0" distL="0" distR="0">
            <wp:extent cx="4759959" cy="2083962"/>
            <wp:effectExtent l="19050" t="0" r="2541" b="0"/>
            <wp:docPr id="499" name="Picture 211" descr="C:\Work\HIP Projects\H_ACT HIP\Help Project - Sept 23 Version\H-ACT Design Suite R100.0\!SSL!\Printed_Documentation\!doc_tmp_folder_0\Fig41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stretch>
                      <a:fillRect/>
                    </a:stretch>
                  </pic:blipFill>
                  <pic:spPr>
                    <a:xfrm>
                      <a:off x="0" y="0"/>
                      <a:ext cx="4759959" cy="2083962"/>
                    </a:xfrm>
                    <a:prstGeom prst="rect">
                      <a:avLst/>
                    </a:prstGeom>
                  </pic:spPr>
                </pic:pic>
              </a:graphicData>
            </a:graphic>
          </wp:inline>
        </w:drawing>
      </w:r>
    </w:p>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Values for Filters - CV</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3171"/>
        <w:gridCol w:w="605"/>
        <w:gridCol w:w="1488"/>
        <w:gridCol w:w="1040"/>
        <w:gridCol w:w="1091"/>
      </w:tblGrid>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Parameter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Units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Default Value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Minimum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Maximum</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Setpoint filter / Gain - 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1.5</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lastRenderedPageBreak/>
              <w:t>Setpoint filter / Time constant - 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Minimum filter / Gain - 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1.5</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Minimum filter / Time constant - 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Maximum filter / Gain - 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1.5</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Maximum filter / Time constant - 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bl>
    <w:p w:rsidR="00180937" w:rsidRDefault="00180937" w:rsidP="00180937">
      <w:pPr>
        <w:divId w:val="1154181471"/>
      </w:pPr>
      <w:r>
        <w:t> </w:t>
      </w:r>
    </w:p>
    <w:p w:rsidR="00180937" w:rsidRDefault="00180937" w:rsidP="00180937">
      <w:pPr>
        <w:pStyle w:val="Heading6"/>
        <w:divId w:val="1154181471"/>
        <w:rPr>
          <w:rFonts w:eastAsia="Times New Roman"/>
        </w:rPr>
      </w:pPr>
      <w:r>
        <w:rPr>
          <w:rFonts w:eastAsia="Times New Roman"/>
        </w:rPr>
        <w:t>Values for Filters - MV</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4313"/>
        <w:gridCol w:w="605"/>
        <w:gridCol w:w="1488"/>
        <w:gridCol w:w="1040"/>
        <w:gridCol w:w="1091"/>
      </w:tblGrid>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Parameter</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Units</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Default Value</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Minimum</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Heading6"/>
              <w:rPr>
                <w:rFonts w:eastAsia="Times New Roman"/>
              </w:rPr>
            </w:pPr>
            <w:r>
              <w:rPr>
                <w:rStyle w:val="tablehead"/>
                <w:rFonts w:eastAsia="Times New Roman"/>
                <w:b/>
                <w:bCs/>
              </w:rPr>
              <w:t>Maximum</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Minimum filter / Gain - 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1.5</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Minimum filter / Time constant - 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Maximum filter / Gain - 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1.5</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Maximum filter / Time constant - 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Feedforward filter / Gain - 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1.5</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Feedforward filter / Time constant - 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Feedforward low range filter / Gain - 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1.5</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Feedforward low range filter / Time constant -T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Feedforward high range filter / Gain - K</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0.5</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1.5</w:t>
            </w:r>
          </w:p>
        </w:tc>
      </w:tr>
      <w:tr w:rsidR="00180937" w:rsidTr="00180937">
        <w:trPr>
          <w:divId w:val="1154181471"/>
        </w:trPr>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pPr>
            <w:r>
              <w:t>Feedforward high range filter / Time constant -T</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sec</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0</w:t>
            </w:r>
          </w:p>
        </w:tc>
        <w:tc>
          <w:tcPr>
            <w:tcW w:w="0" w:type="auto"/>
            <w:tcBorders>
              <w:top w:val="single" w:sz="6" w:space="0" w:color="000000"/>
              <w:left w:val="single" w:sz="6" w:space="0" w:color="000000"/>
              <w:bottom w:val="single" w:sz="6" w:space="0" w:color="000000"/>
              <w:right w:val="single" w:sz="6" w:space="0" w:color="000000"/>
            </w:tcBorders>
            <w:vAlign w:val="center"/>
            <w:hideMark/>
          </w:tcPr>
          <w:p w:rsidR="00180937" w:rsidRDefault="00180937" w:rsidP="00BA6B00">
            <w:pPr>
              <w:pStyle w:val="tabletext"/>
              <w:jc w:val="center"/>
            </w:pPr>
            <w:r>
              <w:t> </w:t>
            </w:r>
          </w:p>
        </w:tc>
      </w:tr>
    </w:tbl>
    <w:p w:rsidR="00180937" w:rsidRDefault="00180937" w:rsidP="00180937">
      <w:pPr>
        <w:divId w:val="1154181471"/>
      </w:pPr>
      <w:r>
        <w:t> </w:t>
      </w:r>
    </w:p>
    <w:p w:rsidR="00180937" w:rsidRDefault="00180937" w:rsidP="00180937">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500" name="Picture 21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180937" w:rsidRDefault="00180937" w:rsidP="00180937">
      <w:pPr>
        <w:pStyle w:val="Heading6"/>
        <w:divId w:val="1154181471"/>
        <w:rPr>
          <w:rFonts w:eastAsia="Times New Roman"/>
        </w:rPr>
      </w:pPr>
      <w:r>
        <w:rPr>
          <w:rFonts w:eastAsia="Times New Roman"/>
        </w:rPr>
        <w:t>Related Topics</w:t>
      </w:r>
    </w:p>
    <w:p w:rsidR="00180937" w:rsidRDefault="00127A1B" w:rsidP="00180937">
      <w:pPr>
        <w:pStyle w:val="relatedtopiclink"/>
        <w:divId w:val="1154181471"/>
      </w:pPr>
      <w:hyperlink w:anchor="linear_simulation_htm" w:history="1">
        <w:r w:rsidR="00180937">
          <w:rPr>
            <w:rStyle w:val="Hyperlink"/>
          </w:rPr>
          <w:t>Step Tests</w:t>
        </w:r>
      </w:hyperlink>
    </w:p>
    <w:p w:rsidR="00180937" w:rsidRDefault="00180937" w:rsidP="00180937">
      <w:pPr>
        <w:divId w:val="1154181471"/>
        <w:rPr>
          <w:rFonts w:eastAsia="Times New Roman"/>
        </w:rPr>
      </w:pPr>
    </w:p>
    <w:p w:rsidR="005E543F" w:rsidRDefault="005E543F" w:rsidP="00180937">
      <w:pPr>
        <w:pStyle w:val="Heading2"/>
        <w:divId w:val="1154181471"/>
        <w:rPr>
          <w:rFonts w:eastAsia="Times New Roman"/>
        </w:rPr>
      </w:pPr>
      <w:bookmarkStart w:id="145" w:name="_Toc356575026"/>
      <w:r>
        <w:rPr>
          <w:rFonts w:eastAsia="Times New Roman"/>
        </w:rPr>
        <w:t>Step Tests</w:t>
      </w:r>
      <w:bookmarkEnd w:id="145"/>
    </w:p>
    <w:p w:rsidR="005E543F" w:rsidRDefault="005E543F" w:rsidP="005E45AF">
      <w:pPr>
        <w:numPr>
          <w:ilvl w:val="0"/>
          <w:numId w:val="11"/>
        </w:numPr>
        <w:tabs>
          <w:tab w:val="left" w:pos="720"/>
        </w:tabs>
        <w:divId w:val="1154181471"/>
      </w:pPr>
      <w:r>
        <w:t xml:space="preserve">Go to the </w:t>
      </w:r>
      <w:r>
        <w:rPr>
          <w:b/>
          <w:bCs/>
        </w:rPr>
        <w:t>Feedback Design</w:t>
      </w:r>
      <w:r>
        <w:t xml:space="preserve"> page and select </w:t>
      </w:r>
      <w:r>
        <w:rPr>
          <w:b/>
          <w:bCs/>
        </w:rPr>
        <w:t>Step Tests</w:t>
      </w:r>
      <w:r>
        <w:t xml:space="preserve"> in the navigation bar to define one or more step tests for linear simulation.</w:t>
      </w:r>
    </w:p>
    <w:p w:rsidR="005E543F" w:rsidRDefault="005E543F" w:rsidP="005E45AF">
      <w:pPr>
        <w:numPr>
          <w:ilvl w:val="0"/>
          <w:numId w:val="11"/>
        </w:numPr>
        <w:tabs>
          <w:tab w:val="left" w:pos="720"/>
        </w:tabs>
        <w:divId w:val="1154181471"/>
      </w:pPr>
      <w:r>
        <w:t xml:space="preserve">Enter a new name for a step test to the table in the navigation bar (upper left of the display). The column </w:t>
      </w:r>
      <w:r>
        <w:rPr>
          <w:b/>
          <w:bCs/>
        </w:rPr>
        <w:t>Length</w:t>
      </w:r>
      <w:r>
        <w:t xml:space="preserve"> shows the total simulation time.</w:t>
      </w:r>
    </w:p>
    <w:p w:rsidR="005E543F" w:rsidRDefault="0051408F" w:rsidP="0051408F">
      <w:pPr>
        <w:tabs>
          <w:tab w:val="left" w:pos="720"/>
        </w:tabs>
        <w:ind w:left="720"/>
        <w:jc w:val="center"/>
        <w:divId w:val="1154181471"/>
      </w:pPr>
      <w:r>
        <w:rPr>
          <w:noProof/>
        </w:rPr>
        <w:lastRenderedPageBreak/>
        <w:drawing>
          <wp:inline distT="0" distB="0" distL="0" distR="0">
            <wp:extent cx="1894839" cy="809353"/>
            <wp:effectExtent l="19050" t="0" r="0" b="0"/>
            <wp:docPr id="186" name="Picture 186" descr="C:\Work\HIP Projects\H_ACT HIP\Help Project - Sept 23 Version\H-ACT Design Suite R100.0\!SSL!\Printed_Documentation\!doc_tmp_folder_0\Fig20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1894839" cy="809353"/>
                    </a:xfrm>
                    <a:prstGeom prst="rect">
                      <a:avLst/>
                    </a:prstGeom>
                  </pic:spPr>
                </pic:pic>
              </a:graphicData>
            </a:graphic>
          </wp:inline>
        </w:drawing>
      </w:r>
    </w:p>
    <w:p w:rsidR="005E543F" w:rsidRDefault="005E543F" w:rsidP="005E45AF">
      <w:pPr>
        <w:numPr>
          <w:ilvl w:val="0"/>
          <w:numId w:val="11"/>
        </w:numPr>
        <w:tabs>
          <w:tab w:val="left" w:pos="720"/>
        </w:tabs>
        <w:divId w:val="1154181471"/>
      </w:pPr>
      <w:r>
        <w:t xml:space="preserve">Fill the table </w:t>
      </w:r>
      <w:r>
        <w:rPr>
          <w:b/>
          <w:bCs/>
        </w:rPr>
        <w:t>Data</w:t>
      </w:r>
      <w:r>
        <w:t xml:space="preserve">. Individual rows of the table represent a time event. </w:t>
      </w:r>
    </w:p>
    <w:p w:rsidR="005E543F" w:rsidRDefault="0051408F" w:rsidP="0051408F">
      <w:pPr>
        <w:tabs>
          <w:tab w:val="left" w:pos="720"/>
        </w:tabs>
        <w:ind w:left="720"/>
        <w:jc w:val="center"/>
        <w:divId w:val="1154181471"/>
      </w:pPr>
      <w:r>
        <w:rPr>
          <w:noProof/>
        </w:rPr>
        <w:drawing>
          <wp:inline distT="0" distB="0" distL="0" distR="0">
            <wp:extent cx="3810000" cy="1399793"/>
            <wp:effectExtent l="19050" t="0" r="0" b="0"/>
            <wp:docPr id="187" name="Picture 187" descr="C:\Work\HIP Projects\H_ACT HIP\Help Project - Sept 23 Version\H-ACT Design Suite R100.0\!SSL!\Printed_Documentation\!doc_tmp_folder_0\Fig21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3810000" cy="1399793"/>
                    </a:xfrm>
                    <a:prstGeom prst="rect">
                      <a:avLst/>
                    </a:prstGeom>
                  </pic:spPr>
                </pic:pic>
              </a:graphicData>
            </a:graphic>
          </wp:inline>
        </w:drawing>
      </w:r>
    </w:p>
    <w:p w:rsidR="005E543F" w:rsidRDefault="005E543F" w:rsidP="0051408F">
      <w:pPr>
        <w:tabs>
          <w:tab w:val="left" w:pos="720"/>
        </w:tabs>
        <w:ind w:left="720"/>
        <w:divId w:val="1154181471"/>
      </w:pPr>
      <w:r>
        <w:t xml:space="preserve">Each column corresponds to one variable. All values in the table are relative to the point of linearization (trim point). </w:t>
      </w:r>
    </w:p>
    <w:p w:rsidR="005E543F" w:rsidRDefault="005E543F" w:rsidP="0051408F">
      <w:pPr>
        <w:tabs>
          <w:tab w:val="left" w:pos="720"/>
        </w:tabs>
        <w:ind w:left="720"/>
        <w:divId w:val="1154181471"/>
      </w:pPr>
      <w:r>
        <w:t>Values of variables are kept unchanged from the last value if the corresponding cell in a row is kept empty.</w:t>
      </w:r>
    </w:p>
    <w:p w:rsidR="005E543F" w:rsidRDefault="005E543F" w:rsidP="005E45AF">
      <w:pPr>
        <w:numPr>
          <w:ilvl w:val="0"/>
          <w:numId w:val="11"/>
        </w:numPr>
        <w:tabs>
          <w:tab w:val="left" w:pos="720"/>
        </w:tabs>
        <w:divId w:val="1154181471"/>
      </w:pPr>
      <w:r>
        <w:t xml:space="preserve">Review the designed step test by using the graph. The graph can be configured by displaying/hiding variables by </w:t>
      </w:r>
      <w:r>
        <w:rPr>
          <w:b/>
          <w:bCs/>
        </w:rPr>
        <w:t>Variables</w:t>
      </w:r>
      <w:r>
        <w:t xml:space="preserve"> tool.</w:t>
      </w:r>
    </w:p>
    <w:p w:rsidR="005E543F" w:rsidRDefault="0051408F">
      <w:pPr>
        <w:jc w:val="center"/>
        <w:divId w:val="1154181471"/>
      </w:pPr>
      <w:r>
        <w:rPr>
          <w:noProof/>
        </w:rPr>
        <w:drawing>
          <wp:inline distT="0" distB="0" distL="0" distR="0">
            <wp:extent cx="1493519" cy="2359189"/>
            <wp:effectExtent l="19050" t="0" r="0" b="0"/>
            <wp:docPr id="188" name="Picture 188" descr="C:\Work\HIP Projects\H_ACT HIP\Help Project - Sept 23 Version\H-ACT Design Suite R100.0\!SSL!\Printed_Documentation\!doc_tmp_folder_0\Fig22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stretch>
                      <a:fillRect/>
                    </a:stretch>
                  </pic:blipFill>
                  <pic:spPr>
                    <a:xfrm>
                      <a:off x="0" y="0"/>
                      <a:ext cx="1493519" cy="2359189"/>
                    </a:xfrm>
                    <a:prstGeom prst="rect">
                      <a:avLst/>
                    </a:prstGeom>
                  </pic:spPr>
                </pic:pic>
              </a:graphicData>
            </a:graphic>
          </wp:inline>
        </w:drawing>
      </w:r>
    </w:p>
    <w:p w:rsidR="005E543F" w:rsidRDefault="0051408F">
      <w:pPr>
        <w:pStyle w:val="lineparagraph"/>
        <w:divId w:val="1154181471"/>
        <w:rPr>
          <w:color w:val="0000FF"/>
          <w:sz w:val="20"/>
          <w:szCs w:val="20"/>
        </w:rPr>
      </w:pPr>
      <w:r>
        <w:rPr>
          <w:noProof/>
          <w:color w:val="0000FF"/>
          <w:sz w:val="20"/>
          <w:szCs w:val="20"/>
        </w:rPr>
        <w:drawing>
          <wp:inline distT="0" distB="0" distL="0" distR="0">
            <wp:extent cx="4759959" cy="119999"/>
            <wp:effectExtent l="19050" t="0" r="0" b="0"/>
            <wp:docPr id="189" name="Picture 189"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5E543F" w:rsidRDefault="005E543F">
      <w:pPr>
        <w:pStyle w:val="Heading6"/>
        <w:divId w:val="1154181471"/>
        <w:rPr>
          <w:rFonts w:eastAsia="Times New Roman"/>
        </w:rPr>
      </w:pPr>
      <w:r>
        <w:rPr>
          <w:rFonts w:eastAsia="Times New Roman"/>
        </w:rPr>
        <w:t>Related Topics</w:t>
      </w:r>
    </w:p>
    <w:p w:rsidR="005E543F" w:rsidRDefault="00127A1B">
      <w:pPr>
        <w:pStyle w:val="relatedtopiclink"/>
        <w:divId w:val="1154181471"/>
      </w:pPr>
      <w:hyperlink w:anchor="transient_simulation_htm" w:history="1">
        <w:r w:rsidR="005E543F">
          <w:rPr>
            <w:rStyle w:val="Hyperlink"/>
          </w:rPr>
          <w:t>Transient Simulation</w:t>
        </w:r>
      </w:hyperlink>
      <w:hyperlink w:anchor="feedback_controller_dynamic_tuni_9398" w:history="1">
        <w:r w:rsidR="005E543F">
          <w:rPr>
            <w:rStyle w:val="Hyperlink"/>
          </w:rPr>
          <w:t xml:space="preserve"> </w:t>
        </w:r>
      </w:hyperlink>
    </w:p>
    <w:p w:rsidR="005E543F" w:rsidRDefault="005E543F">
      <w:pPr>
        <w:jc w:val="right"/>
        <w:divId w:val="1154181471"/>
      </w:pPr>
      <w:bookmarkStart w:id="146" w:name="feedback_controller_dynamic_tuni_9398"/>
      <w:bookmarkEnd w:id="146"/>
      <w:r>
        <w:t> </w:t>
      </w:r>
    </w:p>
    <w:p w:rsidR="005E543F" w:rsidRDefault="005E543F" w:rsidP="008F1834">
      <w:pPr>
        <w:pStyle w:val="Heading1"/>
        <w:divId w:val="294483159"/>
        <w:rPr>
          <w:rFonts w:eastAsia="Times New Roman"/>
        </w:rPr>
      </w:pPr>
      <w:bookmarkStart w:id="147" w:name="_Toc356575027"/>
      <w:r>
        <w:rPr>
          <w:rFonts w:eastAsia="Times New Roman"/>
        </w:rPr>
        <w:t>Transient Simulation</w:t>
      </w:r>
      <w:bookmarkEnd w:id="147"/>
    </w:p>
    <w:p w:rsidR="005E543F" w:rsidRDefault="005E543F">
      <w:pPr>
        <w:divId w:val="294483159"/>
      </w:pPr>
      <w:bookmarkStart w:id="148" w:name="transient_simulation_htm"/>
      <w:bookmarkEnd w:id="148"/>
      <w:r>
        <w:lastRenderedPageBreak/>
        <w:t xml:space="preserve">The minimal requirement </w:t>
      </w:r>
      <w:r w:rsidR="000A67E8">
        <w:t xml:space="preserve">to start </w:t>
      </w:r>
      <w:r>
        <w:t xml:space="preserve">Transient Simulation is to </w:t>
      </w:r>
      <w:r w:rsidR="000A67E8">
        <w:t xml:space="preserve">complete </w:t>
      </w:r>
      <w:r>
        <w:t xml:space="preserve">the Feedback Design </w:t>
      </w:r>
      <w:r w:rsidR="000A67E8">
        <w:t>step in the workflow</w:t>
      </w:r>
      <w:r>
        <w:t>.</w:t>
      </w:r>
    </w:p>
    <w:p w:rsidR="005E543F" w:rsidRDefault="005E543F">
      <w:pPr>
        <w:divId w:val="294483159"/>
      </w:pPr>
      <w:r>
        <w:t xml:space="preserve">The objective of transient simulation is to simulate the designed controller with the nonlinear model over various transient cycles. </w:t>
      </w:r>
    </w:p>
    <w:p w:rsidR="005E543F" w:rsidRDefault="005E543F">
      <w:pPr>
        <w:divId w:val="294483159"/>
      </w:pPr>
      <w:r>
        <w:t>The transient simulation consists of two steps:</w:t>
      </w:r>
    </w:p>
    <w:p w:rsidR="005E543F" w:rsidRDefault="00127A1B" w:rsidP="005E45AF">
      <w:pPr>
        <w:numPr>
          <w:ilvl w:val="0"/>
          <w:numId w:val="29"/>
        </w:numPr>
        <w:tabs>
          <w:tab w:val="left" w:pos="720"/>
        </w:tabs>
        <w:spacing w:after="180"/>
        <w:divId w:val="294483159"/>
      </w:pPr>
      <w:hyperlink w:anchor="transient_simulation1_htm" w:history="1">
        <w:r w:rsidR="005E543F">
          <w:rPr>
            <w:rStyle w:val="Hyperlink"/>
          </w:rPr>
          <w:t>Simulation</w:t>
        </w:r>
      </w:hyperlink>
    </w:p>
    <w:p w:rsidR="005E543F" w:rsidRDefault="00127A1B" w:rsidP="005E45AF">
      <w:pPr>
        <w:numPr>
          <w:ilvl w:val="0"/>
          <w:numId w:val="29"/>
        </w:numPr>
        <w:tabs>
          <w:tab w:val="left" w:pos="720"/>
        </w:tabs>
        <w:spacing w:after="180"/>
        <w:divId w:val="294483159"/>
      </w:pPr>
      <w:hyperlink w:anchor="drive_cycle_definition_htm" w:history="1">
        <w:r w:rsidR="005E543F">
          <w:rPr>
            <w:rStyle w:val="Hyperlink"/>
          </w:rPr>
          <w:t>Drive Cycles</w:t>
        </w:r>
      </w:hyperlink>
    </w:p>
    <w:p w:rsidR="005E543F" w:rsidRDefault="0051408F">
      <w:pPr>
        <w:pStyle w:val="lineparagraph"/>
        <w:divId w:val="294483159"/>
        <w:rPr>
          <w:color w:val="0000FF"/>
          <w:sz w:val="20"/>
          <w:szCs w:val="20"/>
        </w:rPr>
      </w:pPr>
      <w:r>
        <w:rPr>
          <w:noProof/>
          <w:color w:val="0000FF"/>
          <w:sz w:val="20"/>
          <w:szCs w:val="20"/>
        </w:rPr>
        <w:drawing>
          <wp:inline distT="0" distB="0" distL="0" distR="0">
            <wp:extent cx="4759959" cy="119999"/>
            <wp:effectExtent l="19050" t="0" r="0" b="0"/>
            <wp:docPr id="213" name="Picture 213"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5E543F" w:rsidRDefault="005E543F">
      <w:pPr>
        <w:divId w:val="294483159"/>
      </w:pPr>
      <w:r>
        <w:t>Related Topics</w:t>
      </w:r>
    </w:p>
    <w:bookmarkStart w:id="149" w:name="OLE_LINK82"/>
    <w:p w:rsidR="005E543F" w:rsidRDefault="00127A1B">
      <w:pPr>
        <w:pStyle w:val="relatedtopiclink"/>
        <w:divId w:val="294483159"/>
      </w:pPr>
      <w:r>
        <w:fldChar w:fldCharType="begin"/>
      </w:r>
      <w:r w:rsidR="00712215">
        <w:instrText>HYPERLINK \l "transient_simulation1_htm"</w:instrText>
      </w:r>
      <w:r>
        <w:fldChar w:fldCharType="separate"/>
      </w:r>
      <w:r w:rsidR="005E543F">
        <w:rPr>
          <w:rStyle w:val="Hyperlink"/>
        </w:rPr>
        <w:t>Simulation</w:t>
      </w:r>
      <w:r>
        <w:fldChar w:fldCharType="end"/>
      </w:r>
    </w:p>
    <w:bookmarkEnd w:id="149"/>
    <w:p w:rsidR="005E543F" w:rsidRDefault="00127A1B">
      <w:pPr>
        <w:pStyle w:val="relatedtopiclink"/>
        <w:divId w:val="294483159"/>
      </w:pPr>
      <w:r>
        <w:fldChar w:fldCharType="begin"/>
      </w:r>
      <w:r w:rsidR="00712215">
        <w:instrText>HYPERLINK \l "drive_cycle_definition_htm"</w:instrText>
      </w:r>
      <w:r>
        <w:fldChar w:fldCharType="separate"/>
      </w:r>
      <w:r w:rsidR="005E543F">
        <w:rPr>
          <w:rStyle w:val="Hyperlink"/>
        </w:rPr>
        <w:t>Drive Cycles</w:t>
      </w:r>
      <w:r>
        <w:fldChar w:fldCharType="end"/>
      </w:r>
    </w:p>
    <w:p w:rsidR="00C61AEB" w:rsidRDefault="00C61AEB">
      <w:pPr>
        <w:jc w:val="right"/>
        <w:divId w:val="2086301226"/>
      </w:pPr>
      <w:bookmarkStart w:id="150" w:name="drive_cycle_definition_htm"/>
      <w:bookmarkEnd w:id="150"/>
      <w:r>
        <w:t> </w:t>
      </w:r>
    </w:p>
    <w:p w:rsidR="00C61AEB" w:rsidRDefault="00C61AEB">
      <w:pPr>
        <w:jc w:val="right"/>
        <w:divId w:val="2086301226"/>
      </w:pPr>
      <w:bookmarkStart w:id="151" w:name="transient_simulation1_htm"/>
      <w:bookmarkEnd w:id="151"/>
      <w:r>
        <w:t> </w:t>
      </w:r>
    </w:p>
    <w:p w:rsidR="00C61AEB" w:rsidRDefault="00C61AEB" w:rsidP="008F1834">
      <w:pPr>
        <w:pStyle w:val="Heading2"/>
        <w:divId w:val="2086301226"/>
        <w:rPr>
          <w:rFonts w:eastAsia="Times New Roman"/>
        </w:rPr>
      </w:pPr>
      <w:bookmarkStart w:id="152" w:name="_Toc356575028"/>
      <w:r>
        <w:rPr>
          <w:rFonts w:eastAsia="Times New Roman"/>
        </w:rPr>
        <w:t>Simulation</w:t>
      </w:r>
      <w:bookmarkEnd w:id="152"/>
    </w:p>
    <w:p w:rsidR="00C61AEB" w:rsidRDefault="00C61AEB" w:rsidP="005E45AF">
      <w:pPr>
        <w:numPr>
          <w:ilvl w:val="0"/>
          <w:numId w:val="34"/>
        </w:numPr>
        <w:tabs>
          <w:tab w:val="left" w:pos="720"/>
        </w:tabs>
        <w:divId w:val="2086301226"/>
      </w:pPr>
      <w:r>
        <w:t xml:space="preserve">Go to the </w:t>
      </w:r>
      <w:r>
        <w:rPr>
          <w:b/>
          <w:bCs/>
        </w:rPr>
        <w:t>Transient Simulation</w:t>
      </w:r>
      <w:r>
        <w:t xml:space="preserve"> page and </w:t>
      </w:r>
      <w:r w:rsidR="000A67E8">
        <w:t xml:space="preserve">select </w:t>
      </w:r>
      <w:r>
        <w:rPr>
          <w:b/>
          <w:bCs/>
        </w:rPr>
        <w:t xml:space="preserve">Simulation </w:t>
      </w:r>
      <w:r w:rsidR="000A67E8">
        <w:t>in</w:t>
      </w:r>
      <w:r>
        <w:t xml:space="preserve"> the navigation bar.</w:t>
      </w:r>
    </w:p>
    <w:p w:rsidR="00C61AEB" w:rsidRDefault="00C61AEB" w:rsidP="005E45AF">
      <w:pPr>
        <w:numPr>
          <w:ilvl w:val="0"/>
          <w:numId w:val="34"/>
        </w:numPr>
        <w:tabs>
          <w:tab w:val="left" w:pos="720"/>
        </w:tabs>
        <w:divId w:val="2086301226"/>
      </w:pPr>
      <w:r>
        <w:t xml:space="preserve">Use the tuning controls to change the controller tuning (see </w:t>
      </w:r>
      <w:hyperlink w:anchor="feedback_design_htm" w:history="1">
        <w:r>
          <w:rPr>
            <w:rStyle w:val="Hyperlink"/>
            <w:b/>
            <w:bCs/>
          </w:rPr>
          <w:t>Feedback Design</w:t>
        </w:r>
      </w:hyperlink>
      <w:r>
        <w:t xml:space="preserve"> to get more details about the tuning parameters).</w:t>
      </w:r>
    </w:p>
    <w:p w:rsidR="00C61AEB" w:rsidRDefault="00C61AEB" w:rsidP="005E45AF">
      <w:pPr>
        <w:numPr>
          <w:ilvl w:val="0"/>
          <w:numId w:val="34"/>
        </w:numPr>
        <w:tabs>
          <w:tab w:val="left" w:pos="720"/>
        </w:tabs>
        <w:divId w:val="2086301226"/>
      </w:pPr>
      <w:r>
        <w:t xml:space="preserve">Select </w:t>
      </w:r>
      <w:r w:rsidR="000A67E8">
        <w:t xml:space="preserve">the </w:t>
      </w:r>
      <w:r>
        <w:t xml:space="preserve">drive cycles for simulation </w:t>
      </w:r>
      <w:r w:rsidR="00AA0A77">
        <w:t>through</w:t>
      </w:r>
      <w:r w:rsidR="000A67E8">
        <w:t xml:space="preserve"> </w:t>
      </w:r>
      <w:r>
        <w:t xml:space="preserve">the </w:t>
      </w:r>
      <w:r>
        <w:rPr>
          <w:b/>
          <w:bCs/>
        </w:rPr>
        <w:t>Drive Cycles</w:t>
      </w:r>
      <w:r>
        <w:t xml:space="preserve"> </w:t>
      </w:r>
      <w:r w:rsidR="000A67E8">
        <w:t xml:space="preserve">table </w:t>
      </w:r>
      <w:r>
        <w:t xml:space="preserve">by using the </w:t>
      </w:r>
      <w:r>
        <w:rPr>
          <w:b/>
          <w:bCs/>
        </w:rPr>
        <w:t>Simulate</w:t>
      </w:r>
      <w:r>
        <w:t xml:space="preserve"> checkbox. Start the simulation by </w:t>
      </w:r>
      <w:r w:rsidR="000A67E8">
        <w:t>clicking</w:t>
      </w:r>
      <w:r>
        <w:t xml:space="preserve"> </w:t>
      </w:r>
      <w:r>
        <w:rPr>
          <w:b/>
          <w:bCs/>
        </w:rPr>
        <w:t>Simulate</w:t>
      </w:r>
      <w:r>
        <w:t>. You can select multiple cycles to be simulated.</w:t>
      </w:r>
    </w:p>
    <w:p w:rsidR="00C61AEB" w:rsidRDefault="0051408F" w:rsidP="0051408F">
      <w:pPr>
        <w:tabs>
          <w:tab w:val="left" w:pos="720"/>
        </w:tabs>
        <w:ind w:left="720"/>
        <w:jc w:val="center"/>
        <w:divId w:val="2086301226"/>
      </w:pPr>
      <w:r>
        <w:rPr>
          <w:noProof/>
        </w:rPr>
        <w:drawing>
          <wp:inline distT="0" distB="0" distL="0" distR="0">
            <wp:extent cx="1884679" cy="3283910"/>
            <wp:effectExtent l="19050" t="0" r="1271" b="0"/>
            <wp:docPr id="217" name="Picture 217" descr="C:\Work\HIP Projects\H_ACT HIP\Help Project - Sept 23 Version\H-ACT Design Suite R100.0\!SSL!\Printed_Documentation\!doc_tmp_folder_0\Fig44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stretch>
                      <a:fillRect/>
                    </a:stretch>
                  </pic:blipFill>
                  <pic:spPr>
                    <a:xfrm>
                      <a:off x="0" y="0"/>
                      <a:ext cx="1884679" cy="3283910"/>
                    </a:xfrm>
                    <a:prstGeom prst="rect">
                      <a:avLst/>
                    </a:prstGeom>
                  </pic:spPr>
                </pic:pic>
              </a:graphicData>
            </a:graphic>
          </wp:inline>
        </w:drawing>
      </w:r>
    </w:p>
    <w:p w:rsidR="00650B1F" w:rsidRDefault="00C61AEB">
      <w:pPr>
        <w:numPr>
          <w:ilvl w:val="0"/>
          <w:numId w:val="34"/>
        </w:numPr>
        <w:tabs>
          <w:tab w:val="left" w:pos="720"/>
        </w:tabs>
        <w:divId w:val="2086301226"/>
      </w:pPr>
      <w:r>
        <w:lastRenderedPageBreak/>
        <w:t xml:space="preserve">Review the simulation results by analyzing the graphs contained on the </w:t>
      </w:r>
      <w:r>
        <w:rPr>
          <w:b/>
          <w:bCs/>
        </w:rPr>
        <w:t>Time Domain</w:t>
      </w:r>
      <w:r>
        <w:t xml:space="preserve"> tab. The displayed graphs correspond to the selected drive cycle in the </w:t>
      </w:r>
      <w:r>
        <w:rPr>
          <w:b/>
          <w:bCs/>
        </w:rPr>
        <w:t>Drive Cycles</w:t>
      </w:r>
      <w:r>
        <w:t xml:space="preserve"> table.</w:t>
      </w:r>
      <w:r w:rsidR="000A67E8">
        <w:t xml:space="preserve">  </w:t>
      </w:r>
      <w:r>
        <w:t>Only one simulated cycle can be represented at a time.</w:t>
      </w:r>
    </w:p>
    <w:p w:rsidR="00C61AEB" w:rsidRDefault="00C61AEB">
      <w:pPr>
        <w:pStyle w:val="indent"/>
        <w:divId w:val="2086301226"/>
      </w:pPr>
      <w:r>
        <w:t xml:space="preserve">Use </w:t>
      </w:r>
      <w:r w:rsidR="000A67E8">
        <w:t>the</w:t>
      </w:r>
      <w:r>
        <w:t xml:space="preserve"> </w:t>
      </w:r>
      <w:r>
        <w:rPr>
          <w:b/>
          <w:bCs/>
        </w:rPr>
        <w:t>Active Operating Point</w:t>
      </w:r>
      <w:r w:rsidR="00DD3732" w:rsidRPr="00DD3732">
        <w:rPr>
          <w:b/>
        </w:rPr>
        <w:t xml:space="preserve"> </w:t>
      </w:r>
      <w:r>
        <w:t xml:space="preserve">and </w:t>
      </w:r>
      <w:r>
        <w:rPr>
          <w:b/>
          <w:bCs/>
        </w:rPr>
        <w:t>Region Selector</w:t>
      </w:r>
      <w:r>
        <w:t xml:space="preserve"> to highlight areas in the time domain corresponding to one or more selected opera</w:t>
      </w:r>
      <w:r w:rsidR="00DD3732" w:rsidRPr="00DD3732">
        <w:rPr>
          <w:b/>
        </w:rPr>
        <w:t>ting points.</w:t>
      </w:r>
      <w:r>
        <w:t xml:space="preserve"> </w:t>
      </w:r>
    </w:p>
    <w:p w:rsidR="00C61AEB" w:rsidRDefault="00C61AEB">
      <w:pPr>
        <w:pStyle w:val="indent"/>
        <w:divId w:val="2086301226"/>
      </w:pPr>
      <w:r>
        <w:t>The numbers shown in the upper left corners of the graphs represent the mean square error</w:t>
      </w:r>
      <w:r w:rsidR="00501BAE">
        <w:t xml:space="preserve"> (MSE)</w:t>
      </w:r>
      <w:r>
        <w:t xml:space="preserve"> for tracking variables and the mean square rate-of-change</w:t>
      </w:r>
      <w:r w:rsidR="00501BAE">
        <w:t xml:space="preserve"> </w:t>
      </w:r>
      <w:r>
        <w:t>for the actuators</w:t>
      </w:r>
      <w:r w:rsidR="002A3DF6">
        <w:t xml:space="preserve"> (actuator activity, AA</w:t>
      </w:r>
      <w:proofErr w:type="gramStart"/>
      <w:r w:rsidR="002A3DF6">
        <w:t xml:space="preserve">) </w:t>
      </w:r>
      <w:r>
        <w:t>.</w:t>
      </w:r>
      <w:proofErr w:type="gramEnd"/>
    </w:p>
    <w:p w:rsidR="00C61AEB" w:rsidRDefault="0051408F">
      <w:pPr>
        <w:jc w:val="center"/>
        <w:divId w:val="2086301226"/>
      </w:pPr>
      <w:r>
        <w:rPr>
          <w:noProof/>
        </w:rPr>
        <w:drawing>
          <wp:inline distT="0" distB="0" distL="0" distR="0">
            <wp:extent cx="4759959" cy="3866449"/>
            <wp:effectExtent l="19050" t="0" r="2541" b="0"/>
            <wp:docPr id="218" name="Picture 218" descr="C:\Work\HIP Projects\H_ACT HIP\Help Project - Sept 23 Version\H-ACT Design Suite R100.0\!SSL!\Printed_Documentation\!doc_tmp_folder_0\Fig45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4759959" cy="3866449"/>
                    </a:xfrm>
                    <a:prstGeom prst="rect">
                      <a:avLst/>
                    </a:prstGeom>
                  </pic:spPr>
                </pic:pic>
              </a:graphicData>
            </a:graphic>
          </wp:inline>
        </w:drawing>
      </w:r>
    </w:p>
    <w:p w:rsidR="00C61AEB" w:rsidRDefault="00C61AEB" w:rsidP="005E45AF">
      <w:pPr>
        <w:numPr>
          <w:ilvl w:val="0"/>
          <w:numId w:val="35"/>
        </w:numPr>
        <w:tabs>
          <w:tab w:val="left" w:pos="720"/>
        </w:tabs>
        <w:divId w:val="2086301226"/>
      </w:pPr>
      <w:r>
        <w:t xml:space="preserve">Click </w:t>
      </w:r>
      <w:r>
        <w:rPr>
          <w:b/>
          <w:bCs/>
        </w:rPr>
        <w:t>Scheduled Variables Domain</w:t>
      </w:r>
      <w:r>
        <w:t xml:space="preserve"> to analyze the simulation results in scheduled variables domain.</w:t>
      </w:r>
    </w:p>
    <w:p w:rsidR="00C61AEB" w:rsidRDefault="0051408F" w:rsidP="0051408F">
      <w:pPr>
        <w:tabs>
          <w:tab w:val="left" w:pos="720"/>
        </w:tabs>
        <w:ind w:left="720"/>
        <w:jc w:val="center"/>
        <w:divId w:val="2086301226"/>
      </w:pPr>
      <w:r>
        <w:rPr>
          <w:noProof/>
        </w:rPr>
        <w:lastRenderedPageBreak/>
        <w:drawing>
          <wp:inline distT="0" distB="0" distL="0" distR="0">
            <wp:extent cx="3810000" cy="4394064"/>
            <wp:effectExtent l="19050" t="0" r="0" b="0"/>
            <wp:docPr id="219" name="Picture 219" descr="C:\Work\HIP Projects\H_ACT HIP\Help Project - Sept 23 Version\H-ACT Design Suite R100.0\!SSL!\Printed_Documentation\!doc_tmp_folder_0\Fig46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stretch>
                      <a:fillRect/>
                    </a:stretch>
                  </pic:blipFill>
                  <pic:spPr>
                    <a:xfrm>
                      <a:off x="0" y="0"/>
                      <a:ext cx="3810000" cy="4394064"/>
                    </a:xfrm>
                    <a:prstGeom prst="rect">
                      <a:avLst/>
                    </a:prstGeom>
                  </pic:spPr>
                </pic:pic>
              </a:graphicData>
            </a:graphic>
          </wp:inline>
        </w:drawing>
      </w:r>
    </w:p>
    <w:p w:rsidR="00C61AEB" w:rsidRDefault="0051408F">
      <w:pPr>
        <w:pStyle w:val="lineparagraph"/>
        <w:divId w:val="2086301226"/>
      </w:pPr>
      <w:r>
        <w:rPr>
          <w:noProof/>
        </w:rPr>
        <w:drawing>
          <wp:inline distT="0" distB="0" distL="0" distR="0">
            <wp:extent cx="4759959" cy="119999"/>
            <wp:effectExtent l="19050" t="0" r="0" b="0"/>
            <wp:docPr id="220" name="Picture 220"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C61AEB" w:rsidRDefault="00C61AEB">
      <w:pPr>
        <w:pStyle w:val="Heading6"/>
        <w:divId w:val="2086301226"/>
        <w:rPr>
          <w:rFonts w:eastAsia="Times New Roman"/>
        </w:rPr>
      </w:pPr>
      <w:r>
        <w:rPr>
          <w:rFonts w:eastAsia="Times New Roman"/>
        </w:rPr>
        <w:t>Related Topics</w:t>
      </w:r>
    </w:p>
    <w:p w:rsidR="00C61AEB" w:rsidRDefault="00127A1B">
      <w:pPr>
        <w:pStyle w:val="relatedtopiclink"/>
        <w:divId w:val="2086301226"/>
      </w:pPr>
      <w:hyperlink w:anchor="feedback_design_htm" w:history="1">
        <w:r w:rsidR="00C61AEB">
          <w:rPr>
            <w:rStyle w:val="Hyperlink"/>
          </w:rPr>
          <w:t>Feedback Design</w:t>
        </w:r>
      </w:hyperlink>
    </w:p>
    <w:p w:rsidR="00C61AEB" w:rsidRDefault="00127A1B">
      <w:pPr>
        <w:pStyle w:val="relatedtopiclink"/>
        <w:divId w:val="2086301226"/>
      </w:pPr>
      <w:hyperlink w:anchor="drive_cycle_definition_htm" w:history="1">
        <w:r w:rsidR="00C61AEB">
          <w:rPr>
            <w:rStyle w:val="Hyperlink"/>
          </w:rPr>
          <w:t>Drive Cycles</w:t>
        </w:r>
      </w:hyperlink>
    </w:p>
    <w:p w:rsidR="00A71899" w:rsidRDefault="00127A1B" w:rsidP="00A71899">
      <w:pPr>
        <w:pStyle w:val="relatedtopiclink"/>
        <w:divId w:val="2086301226"/>
      </w:pPr>
      <w:hyperlink w:anchor="controller_deployment_htm" w:history="1">
        <w:r w:rsidR="00A71899">
          <w:rPr>
            <w:rStyle w:val="Hyperlink"/>
          </w:rPr>
          <w:t>Deployment</w:t>
        </w:r>
      </w:hyperlink>
    </w:p>
    <w:p w:rsidR="008F1834" w:rsidRDefault="008F1834" w:rsidP="008F1834">
      <w:pPr>
        <w:pStyle w:val="Heading2"/>
        <w:divId w:val="2086301226"/>
        <w:rPr>
          <w:rFonts w:eastAsia="Times New Roman"/>
        </w:rPr>
      </w:pPr>
      <w:bookmarkStart w:id="153" w:name="_Toc356575029"/>
      <w:r>
        <w:rPr>
          <w:rFonts w:eastAsia="Times New Roman"/>
        </w:rPr>
        <w:t>Drive Cycles</w:t>
      </w:r>
      <w:bookmarkEnd w:id="153"/>
    </w:p>
    <w:p w:rsidR="008F1834" w:rsidRDefault="008F1834" w:rsidP="005E45AF">
      <w:pPr>
        <w:numPr>
          <w:ilvl w:val="0"/>
          <w:numId w:val="30"/>
        </w:numPr>
        <w:tabs>
          <w:tab w:val="left" w:pos="720"/>
        </w:tabs>
        <w:divId w:val="2086301226"/>
      </w:pPr>
      <w:r>
        <w:t xml:space="preserve">Go to the </w:t>
      </w:r>
      <w:r>
        <w:rPr>
          <w:b/>
          <w:bCs/>
        </w:rPr>
        <w:t>Transient Simulation</w:t>
      </w:r>
      <w:r>
        <w:t xml:space="preserve"> page and select </w:t>
      </w:r>
      <w:r>
        <w:rPr>
          <w:b/>
          <w:bCs/>
        </w:rPr>
        <w:t>Drive Cycles</w:t>
      </w:r>
      <w:r>
        <w:t xml:space="preserve"> in the navigation bar.</w:t>
      </w:r>
    </w:p>
    <w:p w:rsidR="008F1834" w:rsidRDefault="008F1834" w:rsidP="005E45AF">
      <w:pPr>
        <w:numPr>
          <w:ilvl w:val="0"/>
          <w:numId w:val="30"/>
        </w:numPr>
        <w:tabs>
          <w:tab w:val="left" w:pos="720"/>
        </w:tabs>
        <w:divId w:val="2086301226"/>
      </w:pPr>
      <w:r>
        <w:t xml:space="preserve">Go to the </w:t>
      </w:r>
      <w:r>
        <w:rPr>
          <w:b/>
          <w:bCs/>
        </w:rPr>
        <w:t>Drive Cycles</w:t>
      </w:r>
      <w:r>
        <w:t xml:space="preserve"> table, enter the name of the new cycle in the last empty row, and press [</w:t>
      </w:r>
      <w:r>
        <w:rPr>
          <w:b/>
          <w:bCs/>
        </w:rPr>
        <w:t>Enter</w:t>
      </w:r>
      <w:r>
        <w:t xml:space="preserve">] to open the </w:t>
      </w:r>
      <w:r>
        <w:rPr>
          <w:b/>
          <w:bCs/>
        </w:rPr>
        <w:t>Create Drive Cycle</w:t>
      </w:r>
      <w:r>
        <w:t xml:space="preserve"> dialog.</w:t>
      </w:r>
    </w:p>
    <w:p w:rsidR="008F1834" w:rsidRDefault="008F1834" w:rsidP="008F1834">
      <w:pPr>
        <w:tabs>
          <w:tab w:val="left" w:pos="720"/>
        </w:tabs>
        <w:ind w:left="720"/>
        <w:jc w:val="center"/>
        <w:divId w:val="2086301226"/>
      </w:pPr>
      <w:r>
        <w:rPr>
          <w:noProof/>
        </w:rPr>
        <w:lastRenderedPageBreak/>
        <w:drawing>
          <wp:inline distT="0" distB="0" distL="0" distR="0">
            <wp:extent cx="4744720" cy="1934093"/>
            <wp:effectExtent l="19050" t="0" r="0" b="0"/>
            <wp:docPr id="501" name="Picture 214" descr="C:\Work\HIP Projects\H_ACT HIP\Help Project - Sept 23 Version\H-ACT Design Suite R100.0\!SSL!\Printed_Documentation\!doc_tmp_folder_0\Fig42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4744720" cy="1934093"/>
                    </a:xfrm>
                    <a:prstGeom prst="rect">
                      <a:avLst/>
                    </a:prstGeom>
                  </pic:spPr>
                </pic:pic>
              </a:graphicData>
            </a:graphic>
          </wp:inline>
        </w:drawing>
      </w:r>
    </w:p>
    <w:p w:rsidR="008F1834" w:rsidRDefault="008F1834" w:rsidP="005E45AF">
      <w:pPr>
        <w:numPr>
          <w:ilvl w:val="0"/>
          <w:numId w:val="30"/>
        </w:numPr>
        <w:tabs>
          <w:tab w:val="left" w:pos="720"/>
        </w:tabs>
        <w:divId w:val="2086301226"/>
      </w:pPr>
      <w:r>
        <w:t xml:space="preserve">In the </w:t>
      </w:r>
      <w:r>
        <w:rPr>
          <w:b/>
          <w:bCs/>
        </w:rPr>
        <w:t>Create Drive Cycle</w:t>
      </w:r>
      <w:r>
        <w:t xml:space="preserve"> dialog, select one of the three options:</w:t>
      </w:r>
    </w:p>
    <w:p w:rsidR="008F1834" w:rsidRDefault="008F1834" w:rsidP="005E45AF">
      <w:pPr>
        <w:pStyle w:val="indent"/>
        <w:numPr>
          <w:ilvl w:val="0"/>
          <w:numId w:val="31"/>
        </w:numPr>
        <w:tabs>
          <w:tab w:val="clear" w:pos="720"/>
          <w:tab w:val="left" w:pos="1320"/>
        </w:tabs>
        <w:ind w:left="1320"/>
        <w:divId w:val="2086301226"/>
      </w:pPr>
      <w:r>
        <w:t xml:space="preserve">Select </w:t>
      </w:r>
      <w:r>
        <w:rPr>
          <w:b/>
          <w:bCs/>
        </w:rPr>
        <w:t>Empty</w:t>
      </w:r>
      <w:r>
        <w:t xml:space="preserve"> to get an empty cycle table.</w:t>
      </w:r>
    </w:p>
    <w:p w:rsidR="008F1834" w:rsidRDefault="008F1834" w:rsidP="005E45AF">
      <w:pPr>
        <w:pStyle w:val="indent"/>
        <w:numPr>
          <w:ilvl w:val="0"/>
          <w:numId w:val="31"/>
        </w:numPr>
        <w:tabs>
          <w:tab w:val="clear" w:pos="720"/>
          <w:tab w:val="left" w:pos="1320"/>
        </w:tabs>
        <w:ind w:left="1320"/>
        <w:divId w:val="2086301226"/>
      </w:pPr>
      <w:r>
        <w:t xml:space="preserve">Select </w:t>
      </w:r>
      <w:r>
        <w:rPr>
          <w:b/>
          <w:bCs/>
        </w:rPr>
        <w:t>Predefined</w:t>
      </w:r>
      <w:r w:rsidR="000A67E8">
        <w:rPr>
          <w:b/>
          <w:bCs/>
        </w:rPr>
        <w:t>,</w:t>
      </w:r>
      <w:r>
        <w:t xml:space="preserve"> and</w:t>
      </w:r>
      <w:r w:rsidR="006A0B96">
        <w:t xml:space="preserve"> select</w:t>
      </w:r>
      <w:r>
        <w:t xml:space="preserve"> </w:t>
      </w:r>
      <w:r w:rsidR="000A67E8">
        <w:t>a predefined</w:t>
      </w:r>
      <w:r>
        <w:t xml:space="preserve"> cycle from the list box to open a specification dialog.</w:t>
      </w:r>
    </w:p>
    <w:p w:rsidR="008F1834" w:rsidRDefault="008F1834" w:rsidP="005E45AF">
      <w:pPr>
        <w:pStyle w:val="indent"/>
        <w:numPr>
          <w:ilvl w:val="0"/>
          <w:numId w:val="31"/>
        </w:numPr>
        <w:tabs>
          <w:tab w:val="clear" w:pos="720"/>
          <w:tab w:val="left" w:pos="1320"/>
        </w:tabs>
        <w:ind w:left="1320"/>
        <w:divId w:val="2086301226"/>
      </w:pPr>
      <w:r>
        <w:t xml:space="preserve">Select </w:t>
      </w:r>
      <w:r>
        <w:rPr>
          <w:b/>
          <w:bCs/>
        </w:rPr>
        <w:t>Existing</w:t>
      </w:r>
      <w:r>
        <w:t xml:space="preserve"> to get a copy of a cycle from the </w:t>
      </w:r>
      <w:r w:rsidR="000A67E8">
        <w:t xml:space="preserve">existing </w:t>
      </w:r>
      <w:r>
        <w:t xml:space="preserve">table. </w:t>
      </w:r>
    </w:p>
    <w:p w:rsidR="008F1834" w:rsidRDefault="008F1834" w:rsidP="005E45AF">
      <w:pPr>
        <w:numPr>
          <w:ilvl w:val="0"/>
          <w:numId w:val="32"/>
        </w:numPr>
        <w:tabs>
          <w:tab w:val="left" w:pos="720"/>
        </w:tabs>
        <w:divId w:val="2086301226"/>
      </w:pPr>
      <w:r>
        <w:t xml:space="preserve">Click </w:t>
      </w:r>
      <w:r>
        <w:rPr>
          <w:b/>
          <w:bCs/>
        </w:rPr>
        <w:t>OK</w:t>
      </w:r>
      <w:r>
        <w:t>.</w:t>
      </w:r>
    </w:p>
    <w:p w:rsidR="008F1834" w:rsidRDefault="008F1834" w:rsidP="005E45AF">
      <w:pPr>
        <w:numPr>
          <w:ilvl w:val="0"/>
          <w:numId w:val="32"/>
        </w:numPr>
        <w:tabs>
          <w:tab w:val="left" w:pos="720"/>
        </w:tabs>
        <w:divId w:val="2086301226"/>
      </w:pPr>
      <w:r>
        <w:t xml:space="preserve">If </w:t>
      </w:r>
      <w:r w:rsidR="000A67E8">
        <w:t>an</w:t>
      </w:r>
      <w:r>
        <w:t xml:space="preserve"> </w:t>
      </w:r>
      <w:r>
        <w:rPr>
          <w:b/>
          <w:bCs/>
        </w:rPr>
        <w:t>Empty</w:t>
      </w:r>
      <w:r>
        <w:t xml:space="preserve"> cycle has been selected, then the cycle values must be entered manually in the table. The variable values are linearly interpolated between two samples.</w:t>
      </w:r>
    </w:p>
    <w:p w:rsidR="008F1834" w:rsidRDefault="008F1834" w:rsidP="005E45AF">
      <w:pPr>
        <w:numPr>
          <w:ilvl w:val="0"/>
          <w:numId w:val="32"/>
        </w:numPr>
        <w:tabs>
          <w:tab w:val="left" w:pos="720"/>
        </w:tabs>
        <w:divId w:val="2086301226"/>
      </w:pPr>
      <w:r>
        <w:t xml:space="preserve">If a </w:t>
      </w:r>
      <w:r>
        <w:rPr>
          <w:b/>
          <w:bCs/>
        </w:rPr>
        <w:t>Predefined</w:t>
      </w:r>
      <w:r>
        <w:t xml:space="preserve"> cycle has been selected, then the cycle needs to be specified in more detail in the </w:t>
      </w:r>
      <w:r>
        <w:rPr>
          <w:b/>
          <w:bCs/>
        </w:rPr>
        <w:t>Predefined Drive Cycle Template</w:t>
      </w:r>
      <w:r>
        <w:t xml:space="preserve"> dialog.</w:t>
      </w:r>
    </w:p>
    <w:p w:rsidR="008F1834" w:rsidRDefault="008F1834" w:rsidP="008F1834">
      <w:pPr>
        <w:pStyle w:val="indent"/>
        <w:divId w:val="2086301226"/>
      </w:pPr>
      <w:r>
        <w:t xml:space="preserve">There is a table in the dialog showing names of predefined variables in the </w:t>
      </w:r>
      <w:r>
        <w:rPr>
          <w:b/>
          <w:bCs/>
        </w:rPr>
        <w:t>Predefined Name</w:t>
      </w:r>
      <w:r>
        <w:t xml:space="preserve"> column.</w:t>
      </w:r>
    </w:p>
    <w:p w:rsidR="008F1834" w:rsidRDefault="008F1834" w:rsidP="008F1834">
      <w:pPr>
        <w:pStyle w:val="indent"/>
        <w:divId w:val="2086301226"/>
      </w:pPr>
      <w:r>
        <w:t xml:space="preserve">Each </w:t>
      </w:r>
      <w:r w:rsidR="000A67E8">
        <w:t>predefined</w:t>
      </w:r>
      <w:r>
        <w:t xml:space="preserve"> variable needs to be associated with a corresponding scheduling variable by using the list boxes in the </w:t>
      </w:r>
      <w:r>
        <w:rPr>
          <w:b/>
          <w:bCs/>
        </w:rPr>
        <w:t>Scheduled Variable</w:t>
      </w:r>
      <w:r>
        <w:t xml:space="preserve"> column. </w:t>
      </w:r>
    </w:p>
    <w:p w:rsidR="008F1834" w:rsidRDefault="008F1834" w:rsidP="008F1834">
      <w:pPr>
        <w:pStyle w:val="indent"/>
        <w:divId w:val="2086301226"/>
      </w:pPr>
      <w:r>
        <w:t xml:space="preserve">The last two columns </w:t>
      </w:r>
      <w:r>
        <w:rPr>
          <w:b/>
          <w:bCs/>
        </w:rPr>
        <w:t>Low Range</w:t>
      </w:r>
      <w:r>
        <w:t xml:space="preserve"> and </w:t>
      </w:r>
      <w:r>
        <w:rPr>
          <w:b/>
          <w:bCs/>
        </w:rPr>
        <w:t>High Range</w:t>
      </w:r>
      <w:r>
        <w:t xml:space="preserve"> are used to specify minimum and maximum values of corresponding variables of the cycle. </w:t>
      </w:r>
    </w:p>
    <w:p w:rsidR="008F1834" w:rsidRDefault="008F1834" w:rsidP="008F1834">
      <w:pPr>
        <w:pStyle w:val="indent"/>
        <w:divId w:val="2086301226"/>
      </w:pPr>
      <w:r>
        <w:t xml:space="preserve">The cycle is scaled based on </w:t>
      </w:r>
      <w:r w:rsidR="000A67E8">
        <w:t>the</w:t>
      </w:r>
      <w:r>
        <w:t xml:space="preserve"> </w:t>
      </w:r>
      <w:r>
        <w:rPr>
          <w:b/>
          <w:bCs/>
        </w:rPr>
        <w:t>Low Range</w:t>
      </w:r>
      <w:r>
        <w:t xml:space="preserve"> and </w:t>
      </w:r>
      <w:r>
        <w:rPr>
          <w:b/>
          <w:bCs/>
        </w:rPr>
        <w:t>High Range</w:t>
      </w:r>
      <w:r w:rsidR="000A67E8">
        <w:rPr>
          <w:b/>
          <w:bCs/>
        </w:rPr>
        <w:t xml:space="preserve"> </w:t>
      </w:r>
      <w:r w:rsidR="00DD3732" w:rsidRPr="00DD3732">
        <w:rPr>
          <w:bCs/>
        </w:rPr>
        <w:t>values</w:t>
      </w:r>
      <w:r>
        <w:t>.</w:t>
      </w:r>
    </w:p>
    <w:p w:rsidR="008F1834" w:rsidRDefault="008F1834" w:rsidP="008F1834">
      <w:pPr>
        <w:ind w:left="400"/>
        <w:jc w:val="center"/>
        <w:divId w:val="2086301226"/>
      </w:pPr>
      <w:r>
        <w:rPr>
          <w:noProof/>
        </w:rPr>
        <w:lastRenderedPageBreak/>
        <w:drawing>
          <wp:inline distT="0" distB="0" distL="0" distR="0">
            <wp:extent cx="4297679" cy="2734886"/>
            <wp:effectExtent l="19050" t="0" r="7621" b="0"/>
            <wp:docPr id="502" name="Picture 215" descr="C:\Work\HIP Projects\H_ACT HIP\Help Project - Sept 23 Version\H-ACT Design Suite R100.0\!SSL!\Printed_Documentation\!doc_tmp_folder_0\Fig43_U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4297679" cy="2734886"/>
                    </a:xfrm>
                    <a:prstGeom prst="rect">
                      <a:avLst/>
                    </a:prstGeom>
                  </pic:spPr>
                </pic:pic>
              </a:graphicData>
            </a:graphic>
          </wp:inline>
        </w:drawing>
      </w:r>
    </w:p>
    <w:p w:rsidR="008F1834" w:rsidRDefault="008F1834" w:rsidP="005E45AF">
      <w:pPr>
        <w:numPr>
          <w:ilvl w:val="0"/>
          <w:numId w:val="33"/>
        </w:numPr>
        <w:tabs>
          <w:tab w:val="left" w:pos="720"/>
        </w:tabs>
        <w:divId w:val="2086301226"/>
      </w:pPr>
      <w:r>
        <w:t xml:space="preserve">Click </w:t>
      </w:r>
      <w:r>
        <w:rPr>
          <w:b/>
          <w:bCs/>
        </w:rPr>
        <w:t>OK</w:t>
      </w:r>
      <w:r>
        <w:t xml:space="preserve"> to generate the cycle values.</w:t>
      </w:r>
    </w:p>
    <w:p w:rsidR="008F1834" w:rsidRDefault="008F1834" w:rsidP="008F1834">
      <w:pPr>
        <w:pStyle w:val="lineparagraph"/>
        <w:divId w:val="2086301226"/>
        <w:rPr>
          <w:color w:val="0000FF"/>
          <w:sz w:val="20"/>
          <w:szCs w:val="20"/>
        </w:rPr>
      </w:pPr>
      <w:r>
        <w:rPr>
          <w:noProof/>
          <w:color w:val="0000FF"/>
          <w:sz w:val="20"/>
          <w:szCs w:val="20"/>
        </w:rPr>
        <w:drawing>
          <wp:inline distT="0" distB="0" distL="0" distR="0">
            <wp:extent cx="4759959" cy="119999"/>
            <wp:effectExtent l="19050" t="0" r="0" b="0"/>
            <wp:docPr id="503" name="Picture 216"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8F1834" w:rsidRDefault="008F1834" w:rsidP="008F1834">
      <w:pPr>
        <w:pStyle w:val="Heading6"/>
        <w:divId w:val="2086301226"/>
        <w:rPr>
          <w:rFonts w:eastAsia="Times New Roman"/>
        </w:rPr>
      </w:pPr>
      <w:r>
        <w:rPr>
          <w:rFonts w:eastAsia="Times New Roman"/>
        </w:rPr>
        <w:t>Related Topic</w:t>
      </w:r>
    </w:p>
    <w:p w:rsidR="000374F4" w:rsidRDefault="00127A1B" w:rsidP="000374F4">
      <w:pPr>
        <w:pStyle w:val="relatedtopiclink"/>
        <w:divId w:val="2086301226"/>
      </w:pPr>
      <w:hyperlink w:anchor="transient_simulation1_htm" w:history="1">
        <w:r w:rsidR="000374F4">
          <w:rPr>
            <w:rStyle w:val="Hyperlink"/>
          </w:rPr>
          <w:t>Simulation</w:t>
        </w:r>
      </w:hyperlink>
    </w:p>
    <w:bookmarkStart w:id="154" w:name="OLE_LINK83"/>
    <w:p w:rsidR="008F1834" w:rsidRDefault="00127A1B" w:rsidP="008F1834">
      <w:pPr>
        <w:pStyle w:val="relatedtopiclink"/>
        <w:divId w:val="2086301226"/>
      </w:pPr>
      <w:r>
        <w:fldChar w:fldCharType="begin"/>
      </w:r>
      <w:r w:rsidR="00712215">
        <w:instrText>HYPERLINK \l "controller_deployment_htm"</w:instrText>
      </w:r>
      <w:r>
        <w:fldChar w:fldCharType="separate"/>
      </w:r>
      <w:r w:rsidR="008F1834">
        <w:rPr>
          <w:rStyle w:val="Hyperlink"/>
        </w:rPr>
        <w:t>Deployment</w:t>
      </w:r>
      <w:r>
        <w:fldChar w:fldCharType="end"/>
      </w:r>
    </w:p>
    <w:bookmarkEnd w:id="154"/>
    <w:p w:rsidR="008F1834" w:rsidRDefault="008F1834" w:rsidP="008F1834">
      <w:pPr>
        <w:divId w:val="2086301226"/>
      </w:pPr>
    </w:p>
    <w:p w:rsidR="00B7397A" w:rsidRDefault="00B7397A">
      <w:pPr>
        <w:pStyle w:val="Heading1"/>
        <w:divId w:val="309789418"/>
        <w:rPr>
          <w:rFonts w:eastAsia="Times New Roman"/>
        </w:rPr>
      </w:pPr>
      <w:bookmarkStart w:id="155" w:name="_Toc356575030"/>
      <w:r>
        <w:rPr>
          <w:rFonts w:eastAsia="Times New Roman"/>
        </w:rPr>
        <w:t>Deployment</w:t>
      </w:r>
      <w:bookmarkEnd w:id="155"/>
    </w:p>
    <w:p w:rsidR="00B7397A" w:rsidRDefault="00B7397A">
      <w:pPr>
        <w:jc w:val="right"/>
        <w:divId w:val="309789418"/>
      </w:pPr>
      <w:bookmarkStart w:id="156" w:name="controller_deployment_htm"/>
      <w:bookmarkEnd w:id="156"/>
      <w:r>
        <w:t> </w:t>
      </w:r>
    </w:p>
    <w:p w:rsidR="0050316E" w:rsidRDefault="00B7397A">
      <w:pPr>
        <w:jc w:val="both"/>
        <w:divId w:val="309789418"/>
      </w:pPr>
      <w:r>
        <w:t>The objective of Deployment is to</w:t>
      </w:r>
      <w:r w:rsidR="0050316E">
        <w:t>:</w:t>
      </w:r>
    </w:p>
    <w:p w:rsidR="001E0CC6" w:rsidRDefault="00B7397A">
      <w:pPr>
        <w:pStyle w:val="ListParagraph"/>
        <w:numPr>
          <w:ilvl w:val="1"/>
          <w:numId w:val="31"/>
        </w:numPr>
        <w:jc w:val="both"/>
        <w:divId w:val="309789418"/>
      </w:pPr>
      <w:r>
        <w:t xml:space="preserve"> </w:t>
      </w:r>
      <w:proofErr w:type="gramStart"/>
      <w:r>
        <w:t>prepare</w:t>
      </w:r>
      <w:proofErr w:type="gramEnd"/>
      <w:r>
        <w:t xml:space="preserve"> controller source code for a rapid prototyping system.</w:t>
      </w:r>
    </w:p>
    <w:p w:rsidR="001E0CC6" w:rsidRDefault="0050316E">
      <w:pPr>
        <w:pStyle w:val="ListParagraph"/>
        <w:numPr>
          <w:ilvl w:val="1"/>
          <w:numId w:val="31"/>
        </w:numPr>
        <w:jc w:val="both"/>
        <w:divId w:val="309789418"/>
      </w:pPr>
      <w:r>
        <w:t>generate a compiled controller s-function for use in Simulink</w:t>
      </w:r>
    </w:p>
    <w:p w:rsidR="001E0CC6" w:rsidRDefault="0050316E">
      <w:pPr>
        <w:pStyle w:val="ListParagraph"/>
        <w:numPr>
          <w:ilvl w:val="1"/>
          <w:numId w:val="31"/>
        </w:numPr>
        <w:jc w:val="both"/>
        <w:divId w:val="309789418"/>
      </w:pPr>
      <w:proofErr w:type="gramStart"/>
      <w:r>
        <w:t>export</w:t>
      </w:r>
      <w:proofErr w:type="gramEnd"/>
      <w:r>
        <w:t xml:space="preserve"> the model to a Simulink model file.</w:t>
      </w:r>
    </w:p>
    <w:p w:rsidR="001E0CC6" w:rsidRDefault="0050316E">
      <w:pPr>
        <w:pStyle w:val="ListParagraph"/>
        <w:numPr>
          <w:ilvl w:val="1"/>
          <w:numId w:val="31"/>
        </w:numPr>
        <w:jc w:val="both"/>
        <w:divId w:val="309789418"/>
      </w:pPr>
      <w:proofErr w:type="gramStart"/>
      <w:r>
        <w:t>export</w:t>
      </w:r>
      <w:proofErr w:type="gramEnd"/>
      <w:r>
        <w:t xml:space="preserve"> a compiled s-function of the model.</w:t>
      </w:r>
      <w:r w:rsidR="00B7397A">
        <w:t xml:space="preserve"> </w:t>
      </w:r>
    </w:p>
    <w:p w:rsidR="00B7397A" w:rsidRDefault="00B7397A">
      <w:pPr>
        <w:jc w:val="both"/>
        <w:divId w:val="309789418"/>
      </w:pPr>
      <w:r>
        <w:t xml:space="preserve">The controller source code is a set of files programmed in the ANSI C language, configuration data sets stored in header files, a compiled Simulink MEX file, a configured Simulink MDL file, a description of exported C functions in TXT file and a deployment LOG file. </w:t>
      </w:r>
    </w:p>
    <w:p w:rsidR="00B7397A" w:rsidRDefault="00B7397A">
      <w:pPr>
        <w:jc w:val="both"/>
        <w:divId w:val="309789418"/>
      </w:pPr>
      <w:r>
        <w:t>The availability of the controller ANSI C source files and of the configured Simulink MDL file enables the integration of the controller with most rapid prototyping systems.</w:t>
      </w:r>
    </w:p>
    <w:p w:rsidR="00B7397A" w:rsidRDefault="00B7397A">
      <w:pPr>
        <w:divId w:val="309789418"/>
      </w:pPr>
      <w:r>
        <w:t xml:space="preserve">The minimal requirement for deploying the controller is to successfully pass the Feedback Design step. </w:t>
      </w:r>
    </w:p>
    <w:p w:rsidR="00B7397A" w:rsidRDefault="00B7397A">
      <w:pPr>
        <w:divId w:val="309789418"/>
      </w:pPr>
      <w:r>
        <w:t>However, it is strongly recommended to also pass the Transient Simulation to check the nonlinear performance of the controller.</w:t>
      </w:r>
    </w:p>
    <w:p w:rsidR="00D36799" w:rsidRDefault="001E0CC6">
      <w:pPr>
        <w:divId w:val="309789418"/>
      </w:pPr>
      <w:r>
        <w:lastRenderedPageBreak/>
        <w:t>In addition to</w:t>
      </w:r>
      <w:r w:rsidR="00D36799">
        <w:t xml:space="preserve"> the source code, </w:t>
      </w:r>
      <w:bookmarkStart w:id="157" w:name="OLE_LINK77"/>
      <w:bookmarkStart w:id="158" w:name="OLE_LINK80"/>
      <w:r w:rsidR="00D36799">
        <w:t xml:space="preserve">a Simulink template </w:t>
      </w:r>
      <w:bookmarkEnd w:id="157"/>
      <w:bookmarkEnd w:id="158"/>
      <w:r w:rsidR="00D36799">
        <w:t>with a compiled controller S-function can be deployed.</w:t>
      </w:r>
    </w:p>
    <w:p w:rsidR="001E0CC6" w:rsidRDefault="00FD5C78">
      <w:pPr>
        <w:divId w:val="309789418"/>
      </w:pPr>
      <w:r>
        <w:t xml:space="preserve">In preparing the controller related files, </w:t>
      </w:r>
      <w:r w:rsidR="00D36799">
        <w:t xml:space="preserve">there exist two options to </w:t>
      </w:r>
      <w:r>
        <w:t>export</w:t>
      </w:r>
      <w:r w:rsidR="00D36799">
        <w:t xml:space="preserve"> the model </w:t>
      </w:r>
      <w:r w:rsidR="002A2C04">
        <w:t>to Simulink</w:t>
      </w:r>
      <w:r>
        <w:t xml:space="preserve"> from the Controller Deployment page.</w:t>
      </w:r>
      <w:r w:rsidR="00D36799">
        <w:t xml:space="preserve"> </w:t>
      </w:r>
    </w:p>
    <w:p w:rsidR="001E0CC6" w:rsidRDefault="00D36799">
      <w:pPr>
        <w:divId w:val="309789418"/>
      </w:pPr>
      <w:r>
        <w:t>The first option</w:t>
      </w:r>
      <w:r w:rsidR="002A2C04">
        <w:t xml:space="preserve"> exports the OnRAMP model</w:t>
      </w:r>
      <w:r w:rsidR="00FD5C78">
        <w:t xml:space="preserve"> </w:t>
      </w:r>
      <w:r w:rsidR="000B1F19">
        <w:t>with the same format used in the Model Configuration section</w:t>
      </w:r>
      <w:r w:rsidR="002A2C04">
        <w:t xml:space="preserve">. </w:t>
      </w:r>
      <w:r w:rsidR="001E0CC6">
        <w:t xml:space="preserve">When </w:t>
      </w:r>
      <w:r w:rsidR="002A2C04">
        <w:t xml:space="preserve">using this type of model, several files need to be available on the </w:t>
      </w:r>
      <w:r w:rsidR="0050316E">
        <w:t>MATLAB</w:t>
      </w:r>
      <w:r w:rsidR="002A2C04">
        <w:t xml:space="preserve"> path, </w:t>
      </w:r>
      <w:r w:rsidR="0050316E">
        <w:t>and</w:t>
      </w:r>
      <w:r w:rsidR="002A2C04">
        <w:t xml:space="preserve"> a</w:t>
      </w:r>
      <w:r w:rsidR="0050316E">
        <w:t>n</w:t>
      </w:r>
      <w:r w:rsidR="002A2C04">
        <w:t xml:space="preserve"> OnRAMP license</w:t>
      </w:r>
      <w:r w:rsidR="0050316E">
        <w:t xml:space="preserve"> is required</w:t>
      </w:r>
      <w:r w:rsidR="002A2C04">
        <w:t xml:space="preserve">. </w:t>
      </w:r>
    </w:p>
    <w:p w:rsidR="00FD5C78" w:rsidRDefault="002A2C04">
      <w:pPr>
        <w:divId w:val="309789418"/>
      </w:pPr>
      <w:r>
        <w:t xml:space="preserve">The second option provides a Simulink template with a </w:t>
      </w:r>
      <w:r w:rsidR="000B1F19">
        <w:t>compiled</w:t>
      </w:r>
      <w:r>
        <w:t xml:space="preserve"> model S-function</w:t>
      </w:r>
      <w:r w:rsidR="000B1F19">
        <w:t>. The compiled S-function model can be used without an OnRAMP license.</w:t>
      </w:r>
      <w:r w:rsidR="00FD5C78">
        <w:t xml:space="preserve"> </w:t>
      </w:r>
    </w:p>
    <w:p w:rsidR="00B7397A" w:rsidRDefault="0051408F">
      <w:pPr>
        <w:pStyle w:val="lineparagraph"/>
        <w:divId w:val="309789418"/>
        <w:rPr>
          <w:color w:val="0000FF"/>
          <w:sz w:val="20"/>
          <w:szCs w:val="20"/>
        </w:rPr>
      </w:pPr>
      <w:r>
        <w:rPr>
          <w:noProof/>
          <w:color w:val="0000FF"/>
          <w:sz w:val="20"/>
          <w:szCs w:val="20"/>
        </w:rPr>
        <w:drawing>
          <wp:inline distT="0" distB="0" distL="0" distR="0">
            <wp:extent cx="4759959" cy="119999"/>
            <wp:effectExtent l="19050" t="0" r="0" b="0"/>
            <wp:docPr id="322" name="Picture 32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6"/>
        <w:divId w:val="309789418"/>
        <w:rPr>
          <w:rFonts w:eastAsia="Times New Roman"/>
        </w:rPr>
      </w:pPr>
      <w:r>
        <w:rPr>
          <w:rFonts w:eastAsia="Times New Roman"/>
        </w:rPr>
        <w:t>Related Topics</w:t>
      </w:r>
    </w:p>
    <w:p w:rsidR="00B7397A" w:rsidRDefault="00127A1B">
      <w:pPr>
        <w:pStyle w:val="relatedtopiclink"/>
        <w:divId w:val="309789418"/>
      </w:pPr>
      <w:hyperlink w:anchor="controller_configuration_htm" w:history="1">
        <w:r w:rsidR="00B7397A">
          <w:rPr>
            <w:rStyle w:val="Hyperlink"/>
          </w:rPr>
          <w:t>Controller Configuration</w:t>
        </w:r>
      </w:hyperlink>
      <w:r w:rsidR="006A6E07">
        <w:t xml:space="preserve"> for Deployment</w:t>
      </w:r>
    </w:p>
    <w:p w:rsidR="00B7397A" w:rsidRDefault="00127A1B">
      <w:pPr>
        <w:pStyle w:val="relatedtopiclink"/>
        <w:divId w:val="309789418"/>
      </w:pPr>
      <w:hyperlink w:anchor="deploying_a_controller_htm" w:history="1">
        <w:r>
          <w:rPr>
            <w:rStyle w:val="Hyperlink"/>
          </w:rPr>
          <w:fldChar w:fldCharType="begin"/>
        </w:r>
        <w:r w:rsidR="004D40F1">
          <w:instrText xml:space="preserve"> REF _Ref354380554 \h </w:instrText>
        </w:r>
        <w:r>
          <w:rPr>
            <w:rStyle w:val="Hyperlink"/>
          </w:rPr>
        </w:r>
        <w:r>
          <w:rPr>
            <w:rStyle w:val="Hyperlink"/>
          </w:rPr>
          <w:fldChar w:fldCharType="separate"/>
        </w:r>
        <w:r w:rsidR="004D40F1">
          <w:rPr>
            <w:rFonts w:eastAsia="Times New Roman"/>
          </w:rPr>
          <w:t>Deploying a Controller and the Model</w:t>
        </w:r>
        <w:r>
          <w:rPr>
            <w:rStyle w:val="Hyperlink"/>
          </w:rPr>
          <w:fldChar w:fldCharType="end"/>
        </w:r>
      </w:hyperlink>
    </w:p>
    <w:p w:rsidR="00B7397A" w:rsidRDefault="00127A1B">
      <w:pPr>
        <w:pStyle w:val="relatedtopiclink"/>
        <w:divId w:val="309789418"/>
      </w:pPr>
      <w:hyperlink w:anchor="other_deployment_related_tasks_h_3470" w:history="1">
        <w:r w:rsidR="00B7397A">
          <w:rPr>
            <w:rStyle w:val="Hyperlink"/>
          </w:rPr>
          <w:t>Other Deployment Related Tasks</w:t>
        </w:r>
      </w:hyperlink>
    </w:p>
    <w:p w:rsidR="00B7397A" w:rsidRDefault="00127A1B">
      <w:pPr>
        <w:pStyle w:val="relatedtopiclink"/>
        <w:divId w:val="309789418"/>
      </w:pPr>
      <w:hyperlink w:anchor="deployed_files_htm" w:history="1">
        <w:r w:rsidR="00B7397A">
          <w:rPr>
            <w:rStyle w:val="Hyperlink"/>
          </w:rPr>
          <w:t>Deployed Files</w:t>
        </w:r>
      </w:hyperlink>
    </w:p>
    <w:p w:rsidR="00B7397A" w:rsidRDefault="00127A1B">
      <w:pPr>
        <w:pStyle w:val="relatedtopiclink"/>
        <w:divId w:val="309789418"/>
      </w:pPr>
      <w:hyperlink w:anchor="post-deployment_htm" w:history="1">
        <w:r w:rsidR="00B7397A">
          <w:rPr>
            <w:rStyle w:val="Hyperlink"/>
          </w:rPr>
          <w:t>Post-deployment</w:t>
        </w:r>
      </w:hyperlink>
    </w:p>
    <w:p w:rsidR="00B7397A" w:rsidRDefault="00B7397A">
      <w:pPr>
        <w:jc w:val="right"/>
        <w:divId w:val="309789418"/>
      </w:pPr>
      <w:bookmarkStart w:id="159" w:name="controller_configuration_htm"/>
      <w:bookmarkEnd w:id="159"/>
      <w:r>
        <w:t> </w:t>
      </w:r>
    </w:p>
    <w:p w:rsidR="00B7397A" w:rsidRDefault="00B7397A">
      <w:pPr>
        <w:pStyle w:val="Heading2"/>
        <w:divId w:val="309789418"/>
        <w:rPr>
          <w:rFonts w:eastAsia="Times New Roman"/>
        </w:rPr>
      </w:pPr>
      <w:bookmarkStart w:id="160" w:name="_Toc356575031"/>
      <w:r>
        <w:rPr>
          <w:rFonts w:eastAsia="Times New Roman"/>
        </w:rPr>
        <w:t>Controller Configuration for Deployment</w:t>
      </w:r>
      <w:bookmarkEnd w:id="160"/>
    </w:p>
    <w:p w:rsidR="00B7397A" w:rsidRDefault="00B7397A">
      <w:pPr>
        <w:divId w:val="309789418"/>
      </w:pPr>
      <w:r>
        <w:t>The controller configuration is summarized in two tables. One is for the controlled variables and the other is for the manipulated variables (actuators).</w:t>
      </w:r>
    </w:p>
    <w:p w:rsidR="00B7397A" w:rsidRDefault="009826B3">
      <w:pPr>
        <w:jc w:val="center"/>
        <w:divId w:val="309789418"/>
      </w:pPr>
      <w:r>
        <w:rPr>
          <w:noProof/>
        </w:rPr>
        <w:drawing>
          <wp:inline distT="0" distB="0" distL="0" distR="0">
            <wp:extent cx="5943600" cy="1875790"/>
            <wp:effectExtent l="19050" t="0" r="0" b="0"/>
            <wp:docPr id="540" name="Picture 539" descr="Fig1_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_UC7.JPG"/>
                    <pic:cNvPicPr/>
                  </pic:nvPicPr>
                  <pic:blipFill>
                    <a:blip r:embed="rId179" cstate="print"/>
                    <a:stretch>
                      <a:fillRect/>
                    </a:stretch>
                  </pic:blipFill>
                  <pic:spPr>
                    <a:xfrm>
                      <a:off x="0" y="0"/>
                      <a:ext cx="5943600" cy="1875790"/>
                    </a:xfrm>
                    <a:prstGeom prst="rect">
                      <a:avLst/>
                    </a:prstGeom>
                  </pic:spPr>
                </pic:pic>
              </a:graphicData>
            </a:graphic>
          </wp:inline>
        </w:drawing>
      </w:r>
    </w:p>
    <w:p w:rsidR="00132583" w:rsidRDefault="00B7397A" w:rsidP="00132583">
      <w:pPr>
        <w:divId w:val="309789418"/>
      </w:pPr>
      <w:r>
        <w:t>For each controlled variable, the table shows the controlled variable name, its units and whether it has been configured to have a setpoint, minimum and/or maximum limit</w:t>
      </w:r>
      <w:r w:rsidR="00132583">
        <w:t>.</w:t>
      </w:r>
    </w:p>
    <w:p w:rsidR="00B7397A" w:rsidRDefault="00B7397A">
      <w:pPr>
        <w:divId w:val="309789418"/>
      </w:pPr>
      <w:r>
        <w:t>This constant or the table is stored inside the controller in the configuration data set. You can also specify whether the external additive perturbation of the internal signal is allowed or not.</w:t>
      </w:r>
    </w:p>
    <w:p w:rsidR="00B7397A" w:rsidRDefault="00B7397A">
      <w:pPr>
        <w:divId w:val="309789418"/>
      </w:pPr>
      <w:r>
        <w:t xml:space="preserve">The </w:t>
      </w:r>
      <w:r>
        <w:rPr>
          <w:b/>
          <w:bCs/>
        </w:rPr>
        <w:t>Type</w:t>
      </w:r>
      <w:r>
        <w:t xml:space="preserve"> list box enables you to specify whether the final value is </w:t>
      </w:r>
      <w:r w:rsidR="008B0C69" w:rsidRPr="008B0C69">
        <w:rPr>
          <w:b/>
        </w:rPr>
        <w:t>Internal</w:t>
      </w:r>
      <w:r>
        <w:t xml:space="preserve">, </w:t>
      </w:r>
      <w:r w:rsidR="008B0C69" w:rsidRPr="008B0C69">
        <w:rPr>
          <w:b/>
        </w:rPr>
        <w:t>External</w:t>
      </w:r>
      <w:r w:rsidR="006A6E07">
        <w:t xml:space="preserve"> </w:t>
      </w:r>
      <w:r w:rsidR="00C6376C">
        <w:t>(only manipulated variables)</w:t>
      </w:r>
      <w:r>
        <w:t>, or a sum of internal and external signals</w:t>
      </w:r>
      <w:r w:rsidR="006A6E07">
        <w:t xml:space="preserve"> (</w:t>
      </w:r>
      <w:r w:rsidR="006A6E07">
        <w:rPr>
          <w:b/>
        </w:rPr>
        <w:t>Internal + External</w:t>
      </w:r>
      <w:r w:rsidR="008B0C69" w:rsidRPr="008B0C69">
        <w:t>)</w:t>
      </w:r>
      <w:r>
        <w:t>. This enables you to introduce an external perturbation of internally stored setpoints and limits.</w:t>
      </w:r>
    </w:p>
    <w:p w:rsidR="00B7397A" w:rsidRDefault="00F757F9">
      <w:pPr>
        <w:jc w:val="center"/>
        <w:divId w:val="309789418"/>
      </w:pPr>
      <w:r>
        <w:rPr>
          <w:noProof/>
        </w:rPr>
        <w:lastRenderedPageBreak/>
        <w:drawing>
          <wp:inline distT="0" distB="0" distL="0" distR="0">
            <wp:extent cx="2980698" cy="1310532"/>
            <wp:effectExtent l="19050" t="0" r="0" b="0"/>
            <wp:docPr id="481" name="Picture 2" descr="Picture1.png"/>
            <wp:cNvGraphicFramePr/>
            <a:graphic xmlns:a="http://schemas.openxmlformats.org/drawingml/2006/main">
              <a:graphicData uri="http://schemas.openxmlformats.org/drawingml/2006/picture">
                <pic:pic xmlns:pic="http://schemas.openxmlformats.org/drawingml/2006/picture">
                  <pic:nvPicPr>
                    <pic:cNvPr id="6" name="Picture 5" descr="Picture1.png"/>
                    <pic:cNvPicPr>
                      <a:picLocks noChangeAspect="1"/>
                    </pic:cNvPicPr>
                  </pic:nvPicPr>
                  <pic:blipFill>
                    <a:blip r:embed="rId180" cstate="print"/>
                    <a:stretch>
                      <a:fillRect/>
                    </a:stretch>
                  </pic:blipFill>
                  <pic:spPr>
                    <a:xfrm>
                      <a:off x="0" y="0"/>
                      <a:ext cx="2980698" cy="1310532"/>
                    </a:xfrm>
                    <a:prstGeom prst="rect">
                      <a:avLst/>
                    </a:prstGeom>
                  </pic:spPr>
                </pic:pic>
              </a:graphicData>
            </a:graphic>
          </wp:inline>
        </w:drawing>
      </w:r>
    </w:p>
    <w:p w:rsidR="00B7397A" w:rsidRDefault="00B7397A">
      <w:pPr>
        <w:divId w:val="309789418"/>
      </w:pPr>
      <w:r>
        <w:t xml:space="preserve">The </w:t>
      </w:r>
      <w:r>
        <w:rPr>
          <w:b/>
          <w:bCs/>
        </w:rPr>
        <w:t>Value</w:t>
      </w:r>
      <w:r>
        <w:t xml:space="preserve"> column specifies whether the controller uses the original setpoints (</w:t>
      </w:r>
      <w:r>
        <w:rPr>
          <w:b/>
          <w:bCs/>
        </w:rPr>
        <w:t>Original</w:t>
      </w:r>
      <w:r>
        <w:t xml:space="preserve">) specified on the </w:t>
      </w:r>
      <w:r>
        <w:rPr>
          <w:b/>
          <w:bCs/>
        </w:rPr>
        <w:t>Controller Configuration</w:t>
      </w:r>
      <w:r>
        <w:t xml:space="preserve"> display or if it uses the setpoints computed on the </w:t>
      </w:r>
      <w:r>
        <w:rPr>
          <w:b/>
          <w:bCs/>
        </w:rPr>
        <w:t>Feedforward Design</w:t>
      </w:r>
      <w:r>
        <w:t xml:space="preserve"> display (</w:t>
      </w:r>
      <w:r>
        <w:rPr>
          <w:b/>
          <w:bCs/>
        </w:rPr>
        <w:t>Modified</w:t>
      </w:r>
      <w:r>
        <w:t xml:space="preserve">). </w:t>
      </w:r>
    </w:p>
    <w:p w:rsidR="00B7397A" w:rsidRDefault="00F757F9">
      <w:pPr>
        <w:jc w:val="center"/>
        <w:divId w:val="309789418"/>
      </w:pPr>
      <w:r>
        <w:rPr>
          <w:noProof/>
        </w:rPr>
        <w:drawing>
          <wp:inline distT="0" distB="0" distL="0" distR="0">
            <wp:extent cx="3752850" cy="1343025"/>
            <wp:effectExtent l="19050" t="0" r="0" b="0"/>
            <wp:docPr id="12" name="Picture 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1" cstate="print"/>
                    <a:srcRect l="5945" t="31019" r="83111" b="55926"/>
                    <a:stretch>
                      <a:fillRect/>
                    </a:stretch>
                  </pic:blipFill>
                  <pic:spPr bwMode="auto">
                    <a:xfrm>
                      <a:off x="0" y="0"/>
                      <a:ext cx="3752850" cy="1343025"/>
                    </a:xfrm>
                    <a:prstGeom prst="rect">
                      <a:avLst/>
                    </a:prstGeom>
                    <a:noFill/>
                    <a:ln w="9525">
                      <a:noFill/>
                      <a:miter lim="800000"/>
                      <a:headEnd/>
                      <a:tailEnd/>
                    </a:ln>
                  </pic:spPr>
                </pic:pic>
              </a:graphicData>
            </a:graphic>
          </wp:inline>
        </w:drawing>
      </w:r>
    </w:p>
    <w:p w:rsidR="00B7397A" w:rsidRDefault="00B7397A">
      <w:pPr>
        <w:divId w:val="309789418"/>
      </w:pPr>
      <w:r>
        <w:t>There is also information on whether the Nonlinear Compensation is active or inactive for the individual controlled variables.</w:t>
      </w:r>
    </w:p>
    <w:p w:rsidR="00890AE0" w:rsidRDefault="00890AE0" w:rsidP="00890AE0">
      <w:pPr>
        <w:divId w:val="309789418"/>
      </w:pPr>
      <w:r>
        <w:t xml:space="preserve">The table for manipulated variables shows similar information as the table for controlled variables and enables analogous configuration. The only differences are that there are Feedforward values instead of Setpoints for manipulated variables, and that the control </w:t>
      </w:r>
      <w:r w:rsidR="008B0C69" w:rsidRPr="008B0C69">
        <w:rPr>
          <w:b/>
        </w:rPr>
        <w:t>Mode</w:t>
      </w:r>
      <w:r>
        <w:t xml:space="preserve"> can be chosen as </w:t>
      </w:r>
      <w:r>
        <w:rPr>
          <w:b/>
        </w:rPr>
        <w:t>Feedforward</w:t>
      </w:r>
      <w:r>
        <w:t xml:space="preserve"> or </w:t>
      </w:r>
      <w:r>
        <w:rPr>
          <w:b/>
        </w:rPr>
        <w:t>Feedback + Feedforward</w:t>
      </w:r>
      <w:r>
        <w:t>.</w:t>
      </w:r>
    </w:p>
    <w:p w:rsidR="00B7397A" w:rsidRDefault="00B7397A">
      <w:pPr>
        <w:divId w:val="309789418"/>
      </w:pPr>
      <w:r>
        <w:t xml:space="preserve">The </w:t>
      </w:r>
      <w:r w:rsidR="008B0C69" w:rsidRPr="008B0C69">
        <w:rPr>
          <w:b/>
        </w:rPr>
        <w:t>Feedforward value</w:t>
      </w:r>
      <w:r>
        <w:t xml:space="preserve"> list box</w:t>
      </w:r>
      <w:r w:rsidR="00890AE0">
        <w:t xml:space="preserve"> in </w:t>
      </w:r>
      <w:r w:rsidR="00890AE0" w:rsidRPr="004130B9">
        <w:rPr>
          <w:b/>
        </w:rPr>
        <w:t>Manipulated Variables</w:t>
      </w:r>
      <w:r>
        <w:t xml:space="preserve"> specifies whether the deployed controller will use the manipulated variable setpoints specified on the </w:t>
      </w:r>
      <w:r w:rsidR="008B0C69" w:rsidRPr="008B0C69">
        <w:rPr>
          <w:b/>
        </w:rPr>
        <w:t>Controller Configuration</w:t>
      </w:r>
      <w:r>
        <w:t xml:space="preserve"> display as a feedforward part of control (</w:t>
      </w:r>
      <w:r>
        <w:rPr>
          <w:b/>
          <w:bCs/>
        </w:rPr>
        <w:t>Original</w:t>
      </w:r>
      <w:r>
        <w:t xml:space="preserve">) or if it uses the feedforward values computed on the </w:t>
      </w:r>
      <w:r w:rsidR="008B0C69" w:rsidRPr="008B0C69">
        <w:rPr>
          <w:b/>
        </w:rPr>
        <w:t>Feedforward Design</w:t>
      </w:r>
      <w:r>
        <w:t xml:space="preserve"> display (</w:t>
      </w:r>
      <w:r>
        <w:rPr>
          <w:b/>
          <w:bCs/>
        </w:rPr>
        <w:t>Modified</w:t>
      </w:r>
      <w:r>
        <w:t xml:space="preserve">). </w:t>
      </w:r>
    </w:p>
    <w:p w:rsidR="00B7397A" w:rsidRDefault="0051408F">
      <w:pPr>
        <w:jc w:val="center"/>
        <w:divId w:val="309789418"/>
      </w:pPr>
      <w:r>
        <w:rPr>
          <w:noProof/>
        </w:rPr>
        <w:drawing>
          <wp:inline distT="0" distB="0" distL="0" distR="0">
            <wp:extent cx="4759959" cy="1067579"/>
            <wp:effectExtent l="19050" t="0" r="2541" b="0"/>
            <wp:docPr id="326" name="Picture 326" descr="C:\Work\HIP Projects\H_ACT HIP\Help Project - Sept 23 Version\H-ACT Design Suite R100.0\!SSL!\Printed_Documentation\!doc_tmp_folder_0\Fig3b_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stretch>
                      <a:fillRect/>
                    </a:stretch>
                  </pic:blipFill>
                  <pic:spPr>
                    <a:xfrm>
                      <a:off x="0" y="0"/>
                      <a:ext cx="4759959" cy="1067579"/>
                    </a:xfrm>
                    <a:prstGeom prst="rect">
                      <a:avLst/>
                    </a:prstGeom>
                  </pic:spPr>
                </pic:pic>
              </a:graphicData>
            </a:graphic>
          </wp:inline>
        </w:drawing>
      </w:r>
    </w:p>
    <w:p w:rsidR="00B7397A" w:rsidRDefault="0051408F">
      <w:pPr>
        <w:pStyle w:val="lineparagraph"/>
        <w:divId w:val="309789418"/>
      </w:pPr>
      <w:bookmarkStart w:id="161" w:name="OLE_LINK53"/>
      <w:bookmarkStart w:id="162" w:name="OLE_LINK54"/>
      <w:bookmarkStart w:id="163" w:name="OLE_LINK55"/>
      <w:r>
        <w:rPr>
          <w:noProof/>
        </w:rPr>
        <w:drawing>
          <wp:inline distT="0" distB="0" distL="0" distR="0">
            <wp:extent cx="4759959" cy="119999"/>
            <wp:effectExtent l="19050" t="0" r="0" b="0"/>
            <wp:docPr id="327" name="Picture 327"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5"/>
        <w:divId w:val="309789418"/>
        <w:rPr>
          <w:rFonts w:eastAsia="Times New Roman"/>
        </w:rPr>
      </w:pPr>
      <w:r>
        <w:rPr>
          <w:rFonts w:eastAsia="Times New Roman"/>
        </w:rPr>
        <w:t>Related Topic</w:t>
      </w:r>
    </w:p>
    <w:p w:rsidR="00B7397A" w:rsidRDefault="00127A1B">
      <w:pPr>
        <w:pStyle w:val="relatedtopiclink"/>
        <w:divId w:val="309789418"/>
      </w:pPr>
      <w:hyperlink w:anchor="deploying_a_controller_htm" w:history="1">
        <w:r>
          <w:rPr>
            <w:rStyle w:val="Hyperlink"/>
          </w:rPr>
          <w:fldChar w:fldCharType="begin"/>
        </w:r>
        <w:r w:rsidR="004D40F1">
          <w:instrText xml:space="preserve"> REF _Ref354380554 \h </w:instrText>
        </w:r>
        <w:r>
          <w:rPr>
            <w:rStyle w:val="Hyperlink"/>
          </w:rPr>
        </w:r>
        <w:r>
          <w:rPr>
            <w:rStyle w:val="Hyperlink"/>
          </w:rPr>
          <w:fldChar w:fldCharType="separate"/>
        </w:r>
        <w:r w:rsidR="004D40F1">
          <w:rPr>
            <w:rFonts w:eastAsia="Times New Roman"/>
          </w:rPr>
          <w:t>Deploying a Controller and Model</w:t>
        </w:r>
        <w:r>
          <w:rPr>
            <w:rStyle w:val="Hyperlink"/>
          </w:rPr>
          <w:fldChar w:fldCharType="end"/>
        </w:r>
      </w:hyperlink>
    </w:p>
    <w:p w:rsidR="00B7397A" w:rsidRDefault="00B7397A">
      <w:pPr>
        <w:jc w:val="right"/>
        <w:divId w:val="309789418"/>
      </w:pPr>
      <w:bookmarkStart w:id="164" w:name="deploying_a_controller_htm"/>
      <w:bookmarkEnd w:id="164"/>
      <w:r>
        <w:t> </w:t>
      </w:r>
    </w:p>
    <w:p w:rsidR="00B7397A" w:rsidRDefault="00B7397A">
      <w:pPr>
        <w:pStyle w:val="Heading2"/>
        <w:divId w:val="309789418"/>
        <w:rPr>
          <w:rFonts w:eastAsia="Times New Roman"/>
        </w:rPr>
      </w:pPr>
      <w:bookmarkStart w:id="165" w:name="_Ref354380554"/>
      <w:bookmarkStart w:id="166" w:name="_Toc356575032"/>
      <w:bookmarkStart w:id="167" w:name="OLE_LINK52"/>
      <w:r>
        <w:rPr>
          <w:rFonts w:eastAsia="Times New Roman"/>
        </w:rPr>
        <w:t>Deploying a Controller</w:t>
      </w:r>
      <w:r w:rsidR="00D162C6">
        <w:rPr>
          <w:rFonts w:eastAsia="Times New Roman"/>
        </w:rPr>
        <w:t xml:space="preserve"> and </w:t>
      </w:r>
      <w:r w:rsidR="004D40F1">
        <w:rPr>
          <w:rFonts w:eastAsia="Times New Roman"/>
        </w:rPr>
        <w:t xml:space="preserve">the </w:t>
      </w:r>
      <w:r w:rsidR="00D162C6">
        <w:rPr>
          <w:rFonts w:eastAsia="Times New Roman"/>
        </w:rPr>
        <w:t>Model</w:t>
      </w:r>
      <w:bookmarkEnd w:id="165"/>
      <w:bookmarkEnd w:id="166"/>
    </w:p>
    <w:p w:rsidR="00B7397A" w:rsidRDefault="00B7397A">
      <w:pPr>
        <w:pStyle w:val="Heading5"/>
        <w:divId w:val="309789418"/>
        <w:rPr>
          <w:rFonts w:eastAsia="Times New Roman"/>
        </w:rPr>
      </w:pPr>
      <w:r>
        <w:rPr>
          <w:rFonts w:eastAsia="Times New Roman"/>
        </w:rPr>
        <w:t>To deploy the controller</w:t>
      </w:r>
      <w:r w:rsidR="00D162C6">
        <w:rPr>
          <w:rFonts w:eastAsia="Times New Roman"/>
        </w:rPr>
        <w:t xml:space="preserve"> and the model</w:t>
      </w:r>
      <w:r>
        <w:rPr>
          <w:rFonts w:eastAsia="Times New Roman"/>
        </w:rPr>
        <w:t>:</w:t>
      </w:r>
    </w:p>
    <w:bookmarkEnd w:id="161"/>
    <w:bookmarkEnd w:id="167"/>
    <w:p w:rsidR="00B7397A" w:rsidRDefault="00B7397A" w:rsidP="005E45AF">
      <w:pPr>
        <w:numPr>
          <w:ilvl w:val="0"/>
          <w:numId w:val="124"/>
        </w:numPr>
        <w:tabs>
          <w:tab w:val="left" w:pos="720"/>
        </w:tabs>
        <w:divId w:val="309789418"/>
      </w:pPr>
      <w:r>
        <w:lastRenderedPageBreak/>
        <w:t xml:space="preserve">Select a controller for deployment by using the </w:t>
      </w:r>
      <w:r w:rsidRPr="005531F5">
        <w:rPr>
          <w:b/>
          <w:bCs/>
        </w:rPr>
        <w:t>Active Controller</w:t>
      </w:r>
      <w:r>
        <w:t xml:space="preserve"> list box.</w:t>
      </w:r>
      <w:r w:rsidR="005531F5">
        <w:t xml:space="preserve"> The controller is connected to a model, so the model to be exported cannot be chosen independently.</w:t>
      </w:r>
      <w:r w:rsidR="00D162C6">
        <w:t xml:space="preserve"> </w:t>
      </w:r>
    </w:p>
    <w:p w:rsidR="00B7397A" w:rsidRDefault="00B7397A" w:rsidP="005E45AF">
      <w:pPr>
        <w:numPr>
          <w:ilvl w:val="0"/>
          <w:numId w:val="124"/>
        </w:numPr>
        <w:tabs>
          <w:tab w:val="left" w:pos="720"/>
        </w:tabs>
        <w:divId w:val="309789418"/>
      </w:pPr>
      <w:r>
        <w:t>Specify a directory for deployment. The directory can be either absolute path or relative to the folder where the project file is stored. All files related to the implementation of the active controller are collected into this folder. Any existing files of the same name will be replaced.</w:t>
      </w:r>
    </w:p>
    <w:p w:rsidR="00B7397A" w:rsidRDefault="0051408F">
      <w:pPr>
        <w:jc w:val="center"/>
        <w:divId w:val="309789418"/>
      </w:pPr>
      <w:r>
        <w:rPr>
          <w:noProof/>
        </w:rPr>
        <w:drawing>
          <wp:inline distT="0" distB="0" distL="0" distR="0">
            <wp:extent cx="4409440" cy="761890"/>
            <wp:effectExtent l="19050" t="0" r="0" b="0"/>
            <wp:docPr id="328" name="Picture 328" descr="C:\Work\HIP Projects\H_ACT HIP\Help Project - Sept 23 Version\H-ACT Design Suite R100.0\!SSL!\Printed_Documentation\!doc_tmp_folder_0\Fig4_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stretch>
                      <a:fillRect/>
                    </a:stretch>
                  </pic:blipFill>
                  <pic:spPr>
                    <a:xfrm>
                      <a:off x="0" y="0"/>
                      <a:ext cx="4409440" cy="761890"/>
                    </a:xfrm>
                    <a:prstGeom prst="rect">
                      <a:avLst/>
                    </a:prstGeom>
                  </pic:spPr>
                </pic:pic>
              </a:graphicData>
            </a:graphic>
          </wp:inline>
        </w:drawing>
      </w:r>
      <w:r w:rsidR="00B7397A">
        <w:t>     </w:t>
      </w:r>
    </w:p>
    <w:p w:rsidR="00B7397A" w:rsidRDefault="00B7397A" w:rsidP="005E45AF">
      <w:pPr>
        <w:numPr>
          <w:ilvl w:val="0"/>
          <w:numId w:val="125"/>
        </w:numPr>
        <w:tabs>
          <w:tab w:val="left" w:pos="720"/>
        </w:tabs>
        <w:divId w:val="309789418"/>
      </w:pPr>
      <w:r>
        <w:t xml:space="preserve">Use the </w:t>
      </w:r>
      <w:r w:rsidR="00132583">
        <w:rPr>
          <w:b/>
          <w:bCs/>
        </w:rPr>
        <w:t>Compiled S-function</w:t>
      </w:r>
      <w:r>
        <w:t xml:space="preserve"> checkbox to specify if </w:t>
      </w:r>
      <w:r w:rsidR="00132583">
        <w:t xml:space="preserve">a </w:t>
      </w:r>
      <w:proofErr w:type="spellStart"/>
      <w:r>
        <w:t>simulink</w:t>
      </w:r>
      <w:proofErr w:type="spellEnd"/>
      <w:r>
        <w:t xml:space="preserve"> </w:t>
      </w:r>
      <w:r w:rsidR="00D162C6">
        <w:t>file</w:t>
      </w:r>
      <w:r w:rsidR="00132583">
        <w:t xml:space="preserve"> with compiled controller</w:t>
      </w:r>
      <w:r>
        <w:t xml:space="preserve"> should also be prepared.</w:t>
      </w:r>
    </w:p>
    <w:p w:rsidR="001E0CC6" w:rsidRDefault="001E0CC6">
      <w:pPr>
        <w:jc w:val="center"/>
        <w:divId w:val="309789418"/>
      </w:pPr>
      <w:r>
        <w:rPr>
          <w:noProof/>
        </w:rPr>
        <w:drawing>
          <wp:inline distT="0" distB="0" distL="0" distR="0">
            <wp:extent cx="1818005" cy="595630"/>
            <wp:effectExtent l="19050" t="0" r="0" b="0"/>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srcRect/>
                    <a:stretch>
                      <a:fillRect/>
                    </a:stretch>
                  </pic:blipFill>
                  <pic:spPr bwMode="auto">
                    <a:xfrm>
                      <a:off x="0" y="0"/>
                      <a:ext cx="1818005" cy="595630"/>
                    </a:xfrm>
                    <a:prstGeom prst="rect">
                      <a:avLst/>
                    </a:prstGeom>
                    <a:noFill/>
                    <a:ln w="9525">
                      <a:noFill/>
                      <a:miter lim="800000"/>
                      <a:headEnd/>
                      <a:tailEnd/>
                    </a:ln>
                  </pic:spPr>
                </pic:pic>
              </a:graphicData>
            </a:graphic>
          </wp:inline>
        </w:drawing>
      </w:r>
    </w:p>
    <w:p w:rsidR="00B7397A" w:rsidRDefault="00B7397A" w:rsidP="005E45AF">
      <w:pPr>
        <w:numPr>
          <w:ilvl w:val="0"/>
          <w:numId w:val="125"/>
        </w:numPr>
        <w:tabs>
          <w:tab w:val="left" w:pos="720"/>
        </w:tabs>
        <w:divId w:val="309789418"/>
      </w:pPr>
      <w:r>
        <w:t xml:space="preserve">Go to the </w:t>
      </w:r>
      <w:r>
        <w:rPr>
          <w:b/>
          <w:bCs/>
        </w:rPr>
        <w:t>Configuration</w:t>
      </w:r>
      <w:r>
        <w:t xml:space="preserve"> tab.</w:t>
      </w:r>
    </w:p>
    <w:p w:rsidR="00B7397A" w:rsidRDefault="00B7397A" w:rsidP="005E45AF">
      <w:pPr>
        <w:numPr>
          <w:ilvl w:val="0"/>
          <w:numId w:val="125"/>
        </w:numPr>
        <w:tabs>
          <w:tab w:val="left" w:pos="720"/>
        </w:tabs>
        <w:divId w:val="309789418"/>
      </w:pPr>
      <w:r>
        <w:t xml:space="preserve">Configure the </w:t>
      </w:r>
      <w:r>
        <w:rPr>
          <w:b/>
          <w:bCs/>
        </w:rPr>
        <w:t>Type</w:t>
      </w:r>
      <w:r>
        <w:t xml:space="preserve"> and </w:t>
      </w:r>
      <w:r>
        <w:rPr>
          <w:b/>
          <w:bCs/>
        </w:rPr>
        <w:t xml:space="preserve">Value </w:t>
      </w:r>
      <w:r>
        <w:t>list boxes for all setpoints, min limits</w:t>
      </w:r>
      <w:r w:rsidR="00AF2514">
        <w:t>,</w:t>
      </w:r>
      <w:r>
        <w:t xml:space="preserve"> and max limits of all controlled and manipulated variables. </w:t>
      </w:r>
      <w:r w:rsidR="00132583">
        <w:t>Use the list boxes to define if the original or the modified feedforward values of the manipulated variables should be used.</w:t>
      </w:r>
    </w:p>
    <w:p w:rsidR="00B7397A" w:rsidRDefault="00B7397A">
      <w:pPr>
        <w:pStyle w:val="indent"/>
        <w:divId w:val="309789418"/>
      </w:pPr>
      <w:r>
        <w:t xml:space="preserve">The </w:t>
      </w:r>
      <w:r w:rsidR="008B0C69" w:rsidRPr="008B0C69">
        <w:rPr>
          <w:b/>
        </w:rPr>
        <w:t>Original</w:t>
      </w:r>
      <w:r w:rsidR="000C0979">
        <w:t xml:space="preserve"> </w:t>
      </w:r>
      <w:r w:rsidR="001E30CE">
        <w:t>feedforward values correspond to the values</w:t>
      </w:r>
      <w:r>
        <w:t xml:space="preserve"> specified on</w:t>
      </w:r>
      <w:r w:rsidR="00AF2514">
        <w:t xml:space="preserve"> the</w:t>
      </w:r>
      <w:r>
        <w:t xml:space="preserve"> </w:t>
      </w:r>
      <w:r w:rsidRPr="00AF2514">
        <w:rPr>
          <w:b/>
        </w:rPr>
        <w:t>Controller Configuration</w:t>
      </w:r>
      <w:r>
        <w:t xml:space="preserve"> display</w:t>
      </w:r>
      <w:r w:rsidR="001E30CE">
        <w:t xml:space="preserve">, while the </w:t>
      </w:r>
      <w:r w:rsidR="008B0C69" w:rsidRPr="008B0C69">
        <w:rPr>
          <w:b/>
        </w:rPr>
        <w:t>Modified</w:t>
      </w:r>
      <w:r w:rsidR="000C0979">
        <w:t xml:space="preserve"> </w:t>
      </w:r>
      <w:r w:rsidR="001E30CE">
        <w:t>values correspond to the</w:t>
      </w:r>
      <w:r>
        <w:t xml:space="preserve"> </w:t>
      </w:r>
      <w:r w:rsidR="001E30CE">
        <w:t xml:space="preserve">values obtained in </w:t>
      </w:r>
      <w:r w:rsidR="008B0C69" w:rsidRPr="008B0C69">
        <w:rPr>
          <w:b/>
        </w:rPr>
        <w:t>Feedforward Design</w:t>
      </w:r>
      <w:r>
        <w:t>.</w:t>
      </w:r>
    </w:p>
    <w:p w:rsidR="000C0979" w:rsidRPr="000C0979" w:rsidRDefault="000C0979">
      <w:pPr>
        <w:pStyle w:val="indent"/>
        <w:divId w:val="309789418"/>
      </w:pPr>
      <w:r>
        <w:t xml:space="preserve">Configure the control </w:t>
      </w:r>
      <w:r>
        <w:rPr>
          <w:b/>
        </w:rPr>
        <w:t>Mode</w:t>
      </w:r>
      <w:r>
        <w:t xml:space="preserve"> as </w:t>
      </w:r>
      <w:r>
        <w:rPr>
          <w:b/>
        </w:rPr>
        <w:t>Feedforward</w:t>
      </w:r>
      <w:r>
        <w:t xml:space="preserve"> or </w:t>
      </w:r>
      <w:r>
        <w:rPr>
          <w:b/>
        </w:rPr>
        <w:t>Feedback + Feedforward</w:t>
      </w:r>
      <w:r>
        <w:t>.</w:t>
      </w:r>
    </w:p>
    <w:p w:rsidR="0088686B" w:rsidRDefault="0088686B" w:rsidP="0088686B">
      <w:pPr>
        <w:numPr>
          <w:ilvl w:val="0"/>
          <w:numId w:val="126"/>
        </w:numPr>
        <w:tabs>
          <w:tab w:val="left" w:pos="720"/>
        </w:tabs>
        <w:divId w:val="309789418"/>
      </w:pPr>
      <w:r>
        <w:t xml:space="preserve">To export </w:t>
      </w:r>
      <w:r w:rsidR="00D162C6">
        <w:t xml:space="preserve">the </w:t>
      </w:r>
      <w:r>
        <w:t xml:space="preserve">model, select the format of the model export by using the </w:t>
      </w:r>
      <w:r>
        <w:rPr>
          <w:b/>
          <w:bCs/>
        </w:rPr>
        <w:t>OnRAMP Simulink Model</w:t>
      </w:r>
      <w:r w:rsidRPr="0088686B">
        <w:rPr>
          <w:bCs/>
        </w:rPr>
        <w:t xml:space="preserve"> </w:t>
      </w:r>
      <w:r w:rsidR="00D162C6">
        <w:rPr>
          <w:bCs/>
        </w:rPr>
        <w:t>and/</w:t>
      </w:r>
      <w:r w:rsidRPr="0088686B">
        <w:rPr>
          <w:bCs/>
        </w:rPr>
        <w:t>or</w:t>
      </w:r>
      <w:r w:rsidR="00AF2514">
        <w:rPr>
          <w:bCs/>
        </w:rPr>
        <w:t xml:space="preserve"> the</w:t>
      </w:r>
      <w:r>
        <w:rPr>
          <w:b/>
          <w:bCs/>
        </w:rPr>
        <w:t xml:space="preserve"> Compiled S-function</w:t>
      </w:r>
      <w:r w:rsidRPr="0088686B">
        <w:rPr>
          <w:bCs/>
        </w:rPr>
        <w:t xml:space="preserve"> check</w:t>
      </w:r>
      <w:r>
        <w:t xml:space="preserve"> box.</w:t>
      </w:r>
    </w:p>
    <w:p w:rsidR="001874AC" w:rsidRDefault="001E0CC6">
      <w:pPr>
        <w:pStyle w:val="indent"/>
        <w:ind w:left="720"/>
        <w:jc w:val="center"/>
        <w:divId w:val="309789418"/>
      </w:pPr>
      <w:r>
        <w:rPr>
          <w:noProof/>
        </w:rPr>
        <w:drawing>
          <wp:inline distT="0" distB="0" distL="0" distR="0">
            <wp:extent cx="1807845" cy="595630"/>
            <wp:effectExtent l="19050" t="0" r="1905" b="0"/>
            <wp:docPr id="3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srcRect/>
                    <a:stretch>
                      <a:fillRect/>
                    </a:stretch>
                  </pic:blipFill>
                  <pic:spPr bwMode="auto">
                    <a:xfrm>
                      <a:off x="0" y="0"/>
                      <a:ext cx="1807845" cy="595630"/>
                    </a:xfrm>
                    <a:prstGeom prst="rect">
                      <a:avLst/>
                    </a:prstGeom>
                    <a:noFill/>
                    <a:ln w="9525">
                      <a:noFill/>
                      <a:miter lim="800000"/>
                      <a:headEnd/>
                      <a:tailEnd/>
                    </a:ln>
                  </pic:spPr>
                </pic:pic>
              </a:graphicData>
            </a:graphic>
          </wp:inline>
        </w:drawing>
      </w:r>
    </w:p>
    <w:p w:rsidR="00B7397A" w:rsidRDefault="00B7397A" w:rsidP="005E45AF">
      <w:pPr>
        <w:numPr>
          <w:ilvl w:val="0"/>
          <w:numId w:val="126"/>
        </w:numPr>
        <w:tabs>
          <w:tab w:val="left" w:pos="720"/>
        </w:tabs>
        <w:divId w:val="309789418"/>
      </w:pPr>
      <w:r>
        <w:t xml:space="preserve">Click </w:t>
      </w:r>
      <w:r>
        <w:rPr>
          <w:b/>
          <w:bCs/>
        </w:rPr>
        <w:t>Deploy</w:t>
      </w:r>
      <w:r>
        <w:t xml:space="preserve"> and wait for execution of the command. If the deployment process finishes successfully, then the deployment process is complete.</w:t>
      </w:r>
    </w:p>
    <w:p w:rsidR="001240EB" w:rsidRDefault="00804104" w:rsidP="001240EB">
      <w:pPr>
        <w:ind w:left="360"/>
        <w:divId w:val="309789418"/>
      </w:pPr>
      <w:bookmarkStart w:id="168" w:name="other_deployment_related_tasks_h_3470"/>
      <w:bookmarkEnd w:id="162"/>
      <w:bookmarkEnd w:id="163"/>
      <w:bookmarkEnd w:id="168"/>
      <w:r>
        <w:t xml:space="preserve">Note: A compiled S-function </w:t>
      </w:r>
      <w:r w:rsidR="0093152F">
        <w:t>is</w:t>
      </w:r>
      <w:r>
        <w:t xml:space="preserve"> architecture dependent, so if it was built </w:t>
      </w:r>
      <w:r w:rsidR="007759FC">
        <w:t>i</w:t>
      </w:r>
      <w:r>
        <w:t xml:space="preserve">n a 32-bit </w:t>
      </w:r>
      <w:r w:rsidR="007759FC">
        <w:t>version of Simulink</w:t>
      </w:r>
      <w:r>
        <w:t xml:space="preserve">, it will need to run on </w:t>
      </w:r>
      <w:r w:rsidR="007759FC">
        <w:t>that</w:t>
      </w:r>
      <w:r>
        <w:t xml:space="preserve"> same </w:t>
      </w:r>
      <w:r w:rsidR="007759FC">
        <w:t>version when deployed</w:t>
      </w:r>
      <w:r>
        <w:t xml:space="preserve">.  </w:t>
      </w:r>
    </w:p>
    <w:p w:rsidR="001240EB" w:rsidRDefault="00804104" w:rsidP="001240EB">
      <w:pPr>
        <w:ind w:left="360"/>
        <w:divId w:val="309789418"/>
      </w:pPr>
      <w:r>
        <w:t xml:space="preserve">For </w:t>
      </w:r>
      <w:r w:rsidR="007759FC">
        <w:t xml:space="preserve">the </w:t>
      </w:r>
      <w:proofErr w:type="spellStart"/>
      <w:r>
        <w:t>Mathworks</w:t>
      </w:r>
      <w:proofErr w:type="spellEnd"/>
      <w:r>
        <w:t xml:space="preserve"> </w:t>
      </w:r>
      <w:r w:rsidR="007759FC">
        <w:t>R</w:t>
      </w:r>
      <w:r>
        <w:t>2011A</w:t>
      </w:r>
      <w:r w:rsidR="007759FC">
        <w:t xml:space="preserve"> release</w:t>
      </w:r>
      <w:r>
        <w:t xml:space="preserve">, the Real-time Workshop product was divided into the Simulink Coder and MATLAB Coder products. Models compiled </w:t>
      </w:r>
      <w:r w:rsidR="007759FC">
        <w:t>with</w:t>
      </w:r>
      <w:r>
        <w:t xml:space="preserve"> versions of MATLAB prior to </w:t>
      </w:r>
      <w:r w:rsidR="007759FC">
        <w:t>R</w:t>
      </w:r>
      <w:r>
        <w:t xml:space="preserve">2011A </w:t>
      </w:r>
      <w:r w:rsidR="0050316E">
        <w:t xml:space="preserve">may not </w:t>
      </w:r>
      <w:proofErr w:type="gramStart"/>
      <w:r w:rsidR="0050316E">
        <w:t xml:space="preserve">be </w:t>
      </w:r>
      <w:r>
        <w:t xml:space="preserve"> compatible</w:t>
      </w:r>
      <w:proofErr w:type="gramEnd"/>
      <w:r>
        <w:t xml:space="preserve"> with </w:t>
      </w:r>
      <w:r w:rsidR="007759FC">
        <w:t>R</w:t>
      </w:r>
      <w:r>
        <w:t>2011A.</w:t>
      </w:r>
    </w:p>
    <w:p w:rsidR="00BF45C3" w:rsidRDefault="00BF45C3">
      <w:pPr>
        <w:jc w:val="right"/>
        <w:divId w:val="309789418"/>
      </w:pPr>
    </w:p>
    <w:p w:rsidR="00BF45C3" w:rsidRDefault="001874AC" w:rsidP="00BF45C3">
      <w:pPr>
        <w:pStyle w:val="lineparagraph"/>
        <w:divId w:val="309789418"/>
      </w:pPr>
      <w:r>
        <w:rPr>
          <w:noProof/>
        </w:rPr>
        <w:drawing>
          <wp:inline distT="0" distB="0" distL="0" distR="0">
            <wp:extent cx="4759959" cy="119999"/>
            <wp:effectExtent l="19050" t="0" r="0" b="0"/>
            <wp:docPr id="526" name="Picture 329"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F45C3" w:rsidRDefault="00BF45C3" w:rsidP="00BF45C3">
      <w:pPr>
        <w:pStyle w:val="Heading5"/>
        <w:divId w:val="309789418"/>
        <w:rPr>
          <w:rFonts w:eastAsia="Times New Roman"/>
        </w:rPr>
      </w:pPr>
      <w:r>
        <w:rPr>
          <w:rFonts w:eastAsia="Times New Roman"/>
        </w:rPr>
        <w:t>Related Topics</w:t>
      </w:r>
    </w:p>
    <w:p w:rsidR="00BF45C3" w:rsidRDefault="00127A1B" w:rsidP="00BF45C3">
      <w:pPr>
        <w:pStyle w:val="relatedtopiclink"/>
        <w:divId w:val="309789418"/>
      </w:pPr>
      <w:hyperlink w:anchor="other_deployment_related_tasks_h_3470" w:history="1">
        <w:r w:rsidR="00BF45C3">
          <w:rPr>
            <w:rStyle w:val="Hyperlink"/>
          </w:rPr>
          <w:t>Other Deployment Related Tasks</w:t>
        </w:r>
      </w:hyperlink>
    </w:p>
    <w:p w:rsidR="00B7397A" w:rsidRDefault="00B7397A">
      <w:pPr>
        <w:jc w:val="right"/>
        <w:divId w:val="309789418"/>
      </w:pPr>
      <w:r>
        <w:t> </w:t>
      </w:r>
    </w:p>
    <w:p w:rsidR="00B7397A" w:rsidRDefault="00B7397A">
      <w:pPr>
        <w:pStyle w:val="Heading2"/>
        <w:divId w:val="309789418"/>
        <w:rPr>
          <w:rFonts w:eastAsia="Times New Roman"/>
        </w:rPr>
      </w:pPr>
      <w:bookmarkStart w:id="169" w:name="_Toc356575033"/>
      <w:r>
        <w:rPr>
          <w:rFonts w:eastAsia="Times New Roman"/>
        </w:rPr>
        <w:lastRenderedPageBreak/>
        <w:t>Other Deployment Related Tasks</w:t>
      </w:r>
      <w:bookmarkEnd w:id="169"/>
    </w:p>
    <w:p w:rsidR="00B7397A" w:rsidRDefault="00B7397A" w:rsidP="005E45AF">
      <w:pPr>
        <w:numPr>
          <w:ilvl w:val="0"/>
          <w:numId w:val="127"/>
        </w:numPr>
        <w:tabs>
          <w:tab w:val="left" w:pos="720"/>
        </w:tabs>
        <w:divId w:val="309789418"/>
      </w:pPr>
      <w:r>
        <w:t xml:space="preserve">Click </w:t>
      </w:r>
      <w:r>
        <w:rPr>
          <w:b/>
          <w:bCs/>
        </w:rPr>
        <w:t>Open Folder</w:t>
      </w:r>
      <w:r>
        <w:t xml:space="preserve"> to open the deployment folder containing all of the files that are required for the controller implementation on the rapid prototyping system.</w:t>
      </w:r>
    </w:p>
    <w:p w:rsidR="00B7397A" w:rsidRDefault="00B7397A" w:rsidP="005E45AF">
      <w:pPr>
        <w:numPr>
          <w:ilvl w:val="0"/>
          <w:numId w:val="127"/>
        </w:numPr>
        <w:tabs>
          <w:tab w:val="left" w:pos="720"/>
        </w:tabs>
        <w:divId w:val="309789418"/>
      </w:pPr>
      <w:r>
        <w:t xml:space="preserve">Click </w:t>
      </w:r>
      <w:r>
        <w:rPr>
          <w:b/>
          <w:bCs/>
        </w:rPr>
        <w:t>Open Controller Simulink Block</w:t>
      </w:r>
      <w:r>
        <w:t xml:space="preserve"> to open a Simulink model that contains the configured controller located in the deployment folder.</w:t>
      </w:r>
    </w:p>
    <w:p w:rsidR="00B7397A" w:rsidRDefault="00B7397A" w:rsidP="005E45AF">
      <w:pPr>
        <w:numPr>
          <w:ilvl w:val="0"/>
          <w:numId w:val="127"/>
        </w:numPr>
        <w:tabs>
          <w:tab w:val="left" w:pos="720"/>
        </w:tabs>
        <w:divId w:val="309789418"/>
      </w:pPr>
      <w:r>
        <w:t xml:space="preserve">Open </w:t>
      </w:r>
      <w:r>
        <w:rPr>
          <w:b/>
          <w:bCs/>
        </w:rPr>
        <w:t>Controller Layout</w:t>
      </w:r>
      <w:r>
        <w:t xml:space="preserve"> to get information about the exported ANSI C functions and their arguments.</w:t>
      </w:r>
    </w:p>
    <w:p w:rsidR="00B7397A" w:rsidRDefault="00B7397A" w:rsidP="005E45AF">
      <w:pPr>
        <w:numPr>
          <w:ilvl w:val="0"/>
          <w:numId w:val="127"/>
        </w:numPr>
        <w:tabs>
          <w:tab w:val="left" w:pos="720"/>
        </w:tabs>
        <w:divId w:val="309789418"/>
      </w:pPr>
      <w:bookmarkStart w:id="170" w:name="OLE_LINK56"/>
      <w:r>
        <w:t xml:space="preserve">Open the </w:t>
      </w:r>
      <w:r w:rsidR="001240EB" w:rsidRPr="001240EB">
        <w:rPr>
          <w:b/>
        </w:rPr>
        <w:t xml:space="preserve">Controller </w:t>
      </w:r>
      <w:r>
        <w:rPr>
          <w:b/>
          <w:bCs/>
        </w:rPr>
        <w:t>Deployment Log</w:t>
      </w:r>
      <w:r>
        <w:t xml:space="preserve"> tab to analyze the controller build log.</w:t>
      </w:r>
    </w:p>
    <w:bookmarkEnd w:id="170"/>
    <w:p w:rsidR="00D162C6" w:rsidRDefault="00D162C6" w:rsidP="005E45AF">
      <w:pPr>
        <w:numPr>
          <w:ilvl w:val="0"/>
          <w:numId w:val="127"/>
        </w:numPr>
        <w:tabs>
          <w:tab w:val="left" w:pos="720"/>
        </w:tabs>
        <w:divId w:val="309789418"/>
      </w:pPr>
      <w:r>
        <w:t>If a model is exported,</w:t>
      </w:r>
      <w:r w:rsidRPr="005E5B14">
        <w:t xml:space="preserve"> </w:t>
      </w:r>
      <w:r w:rsidR="001240EB" w:rsidRPr="001240EB">
        <w:t>click</w:t>
      </w:r>
      <w:r w:rsidR="001240EB" w:rsidRPr="001240EB">
        <w:rPr>
          <w:b/>
        </w:rPr>
        <w:t xml:space="preserve"> </w:t>
      </w:r>
      <w:r w:rsidR="005E5B14">
        <w:rPr>
          <w:b/>
        </w:rPr>
        <w:t>Open Model Simulink Block</w:t>
      </w:r>
      <w:r w:rsidR="005E5B14">
        <w:t xml:space="preserve"> to open a Simulink model that contains the compiled S-function model.</w:t>
      </w:r>
    </w:p>
    <w:p w:rsidR="00BF45C3" w:rsidRDefault="00BF45C3" w:rsidP="00BF45C3">
      <w:pPr>
        <w:numPr>
          <w:ilvl w:val="0"/>
          <w:numId w:val="127"/>
        </w:numPr>
        <w:tabs>
          <w:tab w:val="left" w:pos="720"/>
        </w:tabs>
        <w:divId w:val="309789418"/>
      </w:pPr>
      <w:r>
        <w:t xml:space="preserve">If a </w:t>
      </w:r>
      <w:r w:rsidR="004611C1" w:rsidRPr="004611C1">
        <w:rPr>
          <w:b/>
        </w:rPr>
        <w:t>Compiled S-function Model</w:t>
      </w:r>
      <w:r>
        <w:t xml:space="preserve"> is exported, open the </w:t>
      </w:r>
      <w:r w:rsidR="004611C1" w:rsidRPr="004611C1">
        <w:rPr>
          <w:b/>
        </w:rPr>
        <w:t>Model</w:t>
      </w:r>
      <w:r>
        <w:t xml:space="preserve"> </w:t>
      </w:r>
      <w:r>
        <w:rPr>
          <w:b/>
          <w:bCs/>
        </w:rPr>
        <w:t>Deployment Log</w:t>
      </w:r>
      <w:r>
        <w:t xml:space="preserve"> tab to analyze the compilation log.</w:t>
      </w:r>
    </w:p>
    <w:p w:rsidR="00B7397A" w:rsidRDefault="0051408F">
      <w:pPr>
        <w:pStyle w:val="lineparagraph"/>
        <w:divId w:val="309789418"/>
      </w:pPr>
      <w:r>
        <w:rPr>
          <w:noProof/>
        </w:rPr>
        <w:drawing>
          <wp:inline distT="0" distB="0" distL="0" distR="0">
            <wp:extent cx="4759959" cy="119999"/>
            <wp:effectExtent l="19050" t="0" r="0" b="0"/>
            <wp:docPr id="330" name="Picture 330"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5"/>
        <w:divId w:val="309789418"/>
        <w:rPr>
          <w:rFonts w:eastAsia="Times New Roman"/>
        </w:rPr>
      </w:pPr>
      <w:r>
        <w:rPr>
          <w:rFonts w:eastAsia="Times New Roman"/>
        </w:rPr>
        <w:t>Related Topic</w:t>
      </w:r>
    </w:p>
    <w:p w:rsidR="00B7397A" w:rsidRDefault="00127A1B">
      <w:pPr>
        <w:pStyle w:val="relatedtopiclink"/>
        <w:divId w:val="309789418"/>
      </w:pPr>
      <w:hyperlink w:anchor="deployed_files_htm" w:history="1">
        <w:r w:rsidR="00B7397A">
          <w:rPr>
            <w:rStyle w:val="Hyperlink"/>
          </w:rPr>
          <w:t>Deployed Files</w:t>
        </w:r>
      </w:hyperlink>
    </w:p>
    <w:p w:rsidR="00B7397A" w:rsidRDefault="00B7397A">
      <w:pPr>
        <w:jc w:val="right"/>
        <w:divId w:val="309789418"/>
      </w:pPr>
      <w:bookmarkStart w:id="171" w:name="deployed_files_htm"/>
      <w:bookmarkEnd w:id="171"/>
      <w:r>
        <w:t> </w:t>
      </w:r>
    </w:p>
    <w:p w:rsidR="00B7397A" w:rsidRDefault="00B7397A">
      <w:pPr>
        <w:pStyle w:val="Heading2"/>
        <w:divId w:val="309789418"/>
        <w:rPr>
          <w:rFonts w:eastAsia="Times New Roman"/>
        </w:rPr>
      </w:pPr>
      <w:bookmarkStart w:id="172" w:name="_Toc356575034"/>
      <w:r>
        <w:rPr>
          <w:rFonts w:eastAsia="Times New Roman"/>
        </w:rPr>
        <w:t>Deployed Files</w:t>
      </w:r>
      <w:bookmarkEnd w:id="172"/>
    </w:p>
    <w:p w:rsidR="00B7397A" w:rsidRDefault="00B7397A">
      <w:pPr>
        <w:divId w:val="309789418"/>
      </w:pPr>
      <w:r>
        <w:t>The deployment folder contains the following files</w:t>
      </w:r>
      <w:r w:rsidR="003A5EC9">
        <w:t xml:space="preserve"> and folders</w:t>
      </w:r>
      <w:r>
        <w:t>:</w:t>
      </w:r>
    </w:p>
    <w:p w:rsidR="001240EB" w:rsidRDefault="00D0509B" w:rsidP="001240EB">
      <w:pPr>
        <w:pStyle w:val="ListParagraph"/>
        <w:numPr>
          <w:ilvl w:val="0"/>
          <w:numId w:val="169"/>
        </w:numPr>
        <w:spacing w:line="240" w:lineRule="auto"/>
        <w:divId w:val="309789418"/>
        <w:rPr>
          <w:i/>
        </w:rPr>
      </w:pPr>
      <w:r>
        <w:t>Controller source files</w:t>
      </w:r>
      <w:r w:rsidR="003A5EC9">
        <w:t xml:space="preserve"> </w:t>
      </w:r>
      <w:bookmarkStart w:id="173" w:name="OLE_LINK94"/>
      <w:bookmarkStart w:id="174" w:name="OLE_LINK95"/>
      <w:r w:rsidR="003A5EC9">
        <w:t xml:space="preserve">in the folder </w:t>
      </w:r>
      <w:proofErr w:type="spellStart"/>
      <w:r w:rsidR="008D68C9" w:rsidRPr="00814F95">
        <w:rPr>
          <w:b/>
          <w:i/>
        </w:rPr>
        <w:t>CtrlSourceCode</w:t>
      </w:r>
      <w:bookmarkEnd w:id="173"/>
      <w:bookmarkEnd w:id="174"/>
      <w:proofErr w:type="spellEnd"/>
      <w:r>
        <w:t xml:space="preserve">: </w:t>
      </w:r>
      <w:proofErr w:type="spellStart"/>
      <w:r w:rsidR="001240EB" w:rsidRPr="001240EB">
        <w:rPr>
          <w:i/>
        </w:rPr>
        <w:t>InitAutoData.c</w:t>
      </w:r>
      <w:proofErr w:type="spellEnd"/>
      <w:r w:rsidR="001240EB" w:rsidRPr="001240EB">
        <w:rPr>
          <w:i/>
        </w:rPr>
        <w:t xml:space="preserve">; </w:t>
      </w:r>
      <w:proofErr w:type="spellStart"/>
      <w:r w:rsidR="001240EB" w:rsidRPr="001240EB">
        <w:rPr>
          <w:i/>
        </w:rPr>
        <w:t>InitAutoData.h</w:t>
      </w:r>
      <w:proofErr w:type="spellEnd"/>
      <w:r w:rsidR="001240EB" w:rsidRPr="001240EB">
        <w:rPr>
          <w:i/>
        </w:rPr>
        <w:t xml:space="preserve">; </w:t>
      </w:r>
      <w:proofErr w:type="spellStart"/>
      <w:r w:rsidR="001240EB" w:rsidRPr="001240EB">
        <w:rPr>
          <w:i/>
        </w:rPr>
        <w:t>InitMexData.c</w:t>
      </w:r>
      <w:proofErr w:type="spellEnd"/>
      <w:r w:rsidR="001240EB" w:rsidRPr="001240EB">
        <w:rPr>
          <w:i/>
        </w:rPr>
        <w:t xml:space="preserve">; </w:t>
      </w:r>
      <w:proofErr w:type="spellStart"/>
      <w:r w:rsidR="001240EB" w:rsidRPr="001240EB">
        <w:rPr>
          <w:i/>
        </w:rPr>
        <w:t>OnRampAutoData.h</w:t>
      </w:r>
      <w:proofErr w:type="spellEnd"/>
      <w:r w:rsidR="001240EB" w:rsidRPr="001240EB">
        <w:rPr>
          <w:i/>
        </w:rPr>
        <w:t xml:space="preserve">; </w:t>
      </w:r>
      <w:proofErr w:type="spellStart"/>
      <w:r w:rsidR="001240EB" w:rsidRPr="001240EB">
        <w:rPr>
          <w:i/>
        </w:rPr>
        <w:t>OnRampTypeDef.h</w:t>
      </w:r>
      <w:proofErr w:type="spellEnd"/>
      <w:r w:rsidR="001240EB" w:rsidRPr="001240EB">
        <w:rPr>
          <w:i/>
        </w:rPr>
        <w:t xml:space="preserve">; </w:t>
      </w:r>
      <w:proofErr w:type="spellStart"/>
      <w:r w:rsidR="001240EB" w:rsidRPr="001240EB">
        <w:rPr>
          <w:i/>
        </w:rPr>
        <w:t>QPSolver.h</w:t>
      </w:r>
      <w:proofErr w:type="spellEnd"/>
      <w:r w:rsidR="001240EB" w:rsidRPr="001240EB">
        <w:rPr>
          <w:i/>
        </w:rPr>
        <w:t xml:space="preserve">; </w:t>
      </w:r>
      <w:proofErr w:type="spellStart"/>
      <w:r w:rsidR="001240EB" w:rsidRPr="001240EB">
        <w:rPr>
          <w:i/>
        </w:rPr>
        <w:t>RTTemplateLib.c</w:t>
      </w:r>
      <w:proofErr w:type="spellEnd"/>
      <w:r w:rsidR="001240EB" w:rsidRPr="001240EB">
        <w:rPr>
          <w:i/>
        </w:rPr>
        <w:t xml:space="preserve">; </w:t>
      </w:r>
      <w:proofErr w:type="spellStart"/>
      <w:r w:rsidR="001240EB" w:rsidRPr="001240EB">
        <w:rPr>
          <w:i/>
        </w:rPr>
        <w:t>RTTemplateLib.h</w:t>
      </w:r>
      <w:proofErr w:type="spellEnd"/>
      <w:r w:rsidR="001240EB" w:rsidRPr="001240EB">
        <w:rPr>
          <w:i/>
        </w:rPr>
        <w:t xml:space="preserve">; </w:t>
      </w:r>
      <w:proofErr w:type="spellStart"/>
      <w:r w:rsidR="001240EB" w:rsidRPr="001240EB">
        <w:rPr>
          <w:i/>
        </w:rPr>
        <w:t>RTTemplateLibInt.h</w:t>
      </w:r>
      <w:proofErr w:type="spellEnd"/>
      <w:r w:rsidR="001240EB" w:rsidRPr="001240EB">
        <w:rPr>
          <w:i/>
        </w:rPr>
        <w:t xml:space="preserve">; </w:t>
      </w:r>
      <w:proofErr w:type="spellStart"/>
      <w:r w:rsidR="001240EB" w:rsidRPr="001240EB">
        <w:rPr>
          <w:i/>
        </w:rPr>
        <w:t>RTTemplateLUTs.c</w:t>
      </w:r>
      <w:proofErr w:type="spellEnd"/>
      <w:r w:rsidR="001240EB" w:rsidRPr="001240EB">
        <w:rPr>
          <w:i/>
        </w:rPr>
        <w:t xml:space="preserve">; </w:t>
      </w:r>
      <w:proofErr w:type="spellStart"/>
      <w:r w:rsidR="001240EB" w:rsidRPr="001240EB">
        <w:rPr>
          <w:i/>
        </w:rPr>
        <w:t>RTTemplateLUTs.h</w:t>
      </w:r>
      <w:proofErr w:type="spellEnd"/>
      <w:r w:rsidR="001240EB" w:rsidRPr="001240EB">
        <w:rPr>
          <w:i/>
        </w:rPr>
        <w:t xml:space="preserve">; </w:t>
      </w:r>
      <w:proofErr w:type="spellStart"/>
      <w:r w:rsidR="001240EB" w:rsidRPr="001240EB">
        <w:rPr>
          <w:i/>
        </w:rPr>
        <w:t>RTTemplateLUTsInt.h</w:t>
      </w:r>
      <w:proofErr w:type="spellEnd"/>
      <w:r w:rsidR="001240EB" w:rsidRPr="001240EB">
        <w:rPr>
          <w:i/>
        </w:rPr>
        <w:t xml:space="preserve">; </w:t>
      </w:r>
      <w:proofErr w:type="spellStart"/>
      <w:r w:rsidR="001240EB" w:rsidRPr="001240EB">
        <w:rPr>
          <w:i/>
        </w:rPr>
        <w:t>RTTemplateMex.h</w:t>
      </w:r>
      <w:proofErr w:type="spellEnd"/>
      <w:r w:rsidR="001240EB" w:rsidRPr="001240EB">
        <w:rPr>
          <w:i/>
        </w:rPr>
        <w:t xml:space="preserve">; </w:t>
      </w:r>
      <w:proofErr w:type="spellStart"/>
      <w:r w:rsidR="001240EB" w:rsidRPr="001240EB">
        <w:rPr>
          <w:i/>
        </w:rPr>
        <w:t>RTTemplateMexRP.c</w:t>
      </w:r>
      <w:proofErr w:type="spellEnd"/>
      <w:r w:rsidR="00C7176D">
        <w:rPr>
          <w:i/>
        </w:rPr>
        <w:t xml:space="preserve">; </w:t>
      </w:r>
      <w:proofErr w:type="spellStart"/>
      <w:r w:rsidR="00C7176D">
        <w:rPr>
          <w:i/>
        </w:rPr>
        <w:t>QPSolverDef.h</w:t>
      </w:r>
      <w:proofErr w:type="spellEnd"/>
    </w:p>
    <w:p w:rsidR="00D0509B" w:rsidRDefault="00D0509B" w:rsidP="00D0509B">
      <w:pPr>
        <w:numPr>
          <w:ilvl w:val="1"/>
          <w:numId w:val="128"/>
        </w:numPr>
        <w:tabs>
          <w:tab w:val="left" w:pos="720"/>
        </w:tabs>
        <w:divId w:val="309789418"/>
      </w:pPr>
      <w:r>
        <w:t xml:space="preserve">for </w:t>
      </w:r>
      <w:r w:rsidRPr="001E30CE">
        <w:t>explicit solver</w:t>
      </w:r>
      <w:r w:rsidRPr="001E30CE">
        <w:rPr>
          <w:i/>
        </w:rPr>
        <w:t xml:space="preserve">: </w:t>
      </w:r>
      <w:proofErr w:type="spellStart"/>
      <w:r w:rsidRPr="001E30CE">
        <w:rPr>
          <w:i/>
          <w:iCs/>
        </w:rPr>
        <w:t>QPSolverExp.c</w:t>
      </w:r>
      <w:proofErr w:type="spellEnd"/>
      <w:r w:rsidRPr="001E30CE">
        <w:rPr>
          <w:i/>
          <w:iCs/>
        </w:rPr>
        <w:t xml:space="preserve">; </w:t>
      </w:r>
      <w:proofErr w:type="spellStart"/>
      <w:r w:rsidRPr="001E30CE">
        <w:rPr>
          <w:i/>
          <w:iCs/>
        </w:rPr>
        <w:t>QPSolverExp.h</w:t>
      </w:r>
      <w:proofErr w:type="spellEnd"/>
      <w:r w:rsidRPr="001E30CE">
        <w:rPr>
          <w:i/>
          <w:iCs/>
        </w:rPr>
        <w:t xml:space="preserve">; </w:t>
      </w:r>
    </w:p>
    <w:p w:rsidR="001240EB" w:rsidRDefault="00D0509B" w:rsidP="006B0958">
      <w:pPr>
        <w:numPr>
          <w:ilvl w:val="1"/>
          <w:numId w:val="128"/>
        </w:numPr>
        <w:tabs>
          <w:tab w:val="left" w:pos="720"/>
        </w:tabs>
        <w:divId w:val="309789418"/>
      </w:pPr>
      <w:r>
        <w:t xml:space="preserve">for online solver: </w:t>
      </w:r>
      <w:proofErr w:type="spellStart"/>
      <w:r w:rsidRPr="001E30CE">
        <w:rPr>
          <w:rStyle w:val="CommentReference"/>
          <w:i/>
          <w:sz w:val="22"/>
          <w:szCs w:val="22"/>
        </w:rPr>
        <w:t>QPSolverLib.c</w:t>
      </w:r>
      <w:proofErr w:type="spellEnd"/>
      <w:r>
        <w:rPr>
          <w:rStyle w:val="CommentReference"/>
          <w:i/>
          <w:sz w:val="22"/>
          <w:szCs w:val="22"/>
        </w:rPr>
        <w:t xml:space="preserve">; </w:t>
      </w:r>
      <w:proofErr w:type="spellStart"/>
      <w:r>
        <w:rPr>
          <w:rStyle w:val="CommentReference"/>
          <w:i/>
          <w:sz w:val="22"/>
          <w:szCs w:val="22"/>
        </w:rPr>
        <w:t>QPSolverLib.h</w:t>
      </w:r>
      <w:proofErr w:type="spellEnd"/>
      <w:r>
        <w:rPr>
          <w:rStyle w:val="CommentReference"/>
          <w:i/>
          <w:sz w:val="22"/>
          <w:szCs w:val="22"/>
        </w:rPr>
        <w:t>;</w:t>
      </w:r>
      <w:r w:rsidRPr="001E30CE">
        <w:rPr>
          <w:rStyle w:val="CommentReference"/>
          <w:i/>
          <w:sz w:val="22"/>
          <w:szCs w:val="22"/>
        </w:rPr>
        <w:t xml:space="preserve"> </w:t>
      </w:r>
      <w:proofErr w:type="spellStart"/>
      <w:r w:rsidRPr="001E30CE">
        <w:rPr>
          <w:rStyle w:val="CommentReference"/>
          <w:i/>
          <w:sz w:val="22"/>
          <w:szCs w:val="22"/>
        </w:rPr>
        <w:t>QPSolverRT.c</w:t>
      </w:r>
      <w:proofErr w:type="spellEnd"/>
      <w:r>
        <w:rPr>
          <w:rStyle w:val="CommentReference"/>
          <w:i/>
          <w:sz w:val="22"/>
          <w:szCs w:val="22"/>
        </w:rPr>
        <w:t>;</w:t>
      </w:r>
      <w:r w:rsidRPr="001E30CE">
        <w:rPr>
          <w:rStyle w:val="CommentReference"/>
          <w:i/>
          <w:sz w:val="22"/>
          <w:szCs w:val="22"/>
        </w:rPr>
        <w:t xml:space="preserve"> </w:t>
      </w:r>
      <w:proofErr w:type="spellStart"/>
      <w:r w:rsidRPr="001E30CE">
        <w:rPr>
          <w:rStyle w:val="CommentReference"/>
          <w:i/>
          <w:sz w:val="22"/>
          <w:szCs w:val="22"/>
        </w:rPr>
        <w:t>QPSolverRT.h</w:t>
      </w:r>
      <w:proofErr w:type="spellEnd"/>
    </w:p>
    <w:p w:rsidR="003A5EC9" w:rsidRDefault="003A5EC9" w:rsidP="003A5EC9">
      <w:pPr>
        <w:numPr>
          <w:ilvl w:val="0"/>
          <w:numId w:val="128"/>
        </w:numPr>
        <w:tabs>
          <w:tab w:val="left" w:pos="720"/>
        </w:tabs>
        <w:divId w:val="309789418"/>
        <w:rPr>
          <w:i/>
          <w:iCs/>
        </w:rPr>
      </w:pPr>
      <w:r>
        <w:t xml:space="preserve">MATLAB script to compile the C S-function in the folder </w:t>
      </w:r>
      <w:proofErr w:type="spellStart"/>
      <w:r w:rsidRPr="00814F95">
        <w:rPr>
          <w:b/>
          <w:i/>
        </w:rPr>
        <w:t>CtrlSourceCode</w:t>
      </w:r>
      <w:proofErr w:type="spellEnd"/>
      <w:r>
        <w:t>:</w:t>
      </w:r>
      <w:r>
        <w:rPr>
          <w:i/>
          <w:iCs/>
        </w:rPr>
        <w:t xml:space="preserve"> </w:t>
      </w:r>
      <w:proofErr w:type="spellStart"/>
      <w:r>
        <w:rPr>
          <w:i/>
          <w:iCs/>
        </w:rPr>
        <w:t>compile_mex.m</w:t>
      </w:r>
      <w:proofErr w:type="spellEnd"/>
    </w:p>
    <w:p w:rsidR="00B7397A" w:rsidRDefault="00B7397A" w:rsidP="005E45AF">
      <w:pPr>
        <w:numPr>
          <w:ilvl w:val="0"/>
          <w:numId w:val="128"/>
        </w:numPr>
        <w:tabs>
          <w:tab w:val="left" w:pos="720"/>
        </w:tabs>
        <w:divId w:val="309789418"/>
      </w:pPr>
      <w:r>
        <w:t>Controller Simulink block files</w:t>
      </w:r>
      <w:r w:rsidR="003A5EC9">
        <w:t xml:space="preserve"> in the folder </w:t>
      </w:r>
      <w:proofErr w:type="spellStart"/>
      <w:r w:rsidR="008D68C9" w:rsidRPr="00814F95">
        <w:rPr>
          <w:b/>
          <w:i/>
        </w:rPr>
        <w:t>CtrlSfunction</w:t>
      </w:r>
      <w:proofErr w:type="spellEnd"/>
      <w:r>
        <w:t xml:space="preserve">: </w:t>
      </w:r>
      <w:r>
        <w:rPr>
          <w:i/>
          <w:iCs/>
        </w:rPr>
        <w:t>ControllerTemplate.mdl; RTTemplateMexRP.mexw32 or RTTemplateMexRP.mexw64</w:t>
      </w:r>
    </w:p>
    <w:p w:rsidR="00B7397A" w:rsidRDefault="00B7397A" w:rsidP="005E45AF">
      <w:pPr>
        <w:numPr>
          <w:ilvl w:val="0"/>
          <w:numId w:val="128"/>
        </w:numPr>
        <w:tabs>
          <w:tab w:val="left" w:pos="720"/>
        </w:tabs>
        <w:divId w:val="309789418"/>
      </w:pPr>
      <w:r>
        <w:t xml:space="preserve">Controller deployment log file: </w:t>
      </w:r>
      <w:r>
        <w:rPr>
          <w:i/>
          <w:iCs/>
        </w:rPr>
        <w:t>log_</w:t>
      </w:r>
      <w:r w:rsidR="00A22E21">
        <w:rPr>
          <w:i/>
          <w:iCs/>
        </w:rPr>
        <w:t>ctrl</w:t>
      </w:r>
      <w:r>
        <w:rPr>
          <w:i/>
          <w:iCs/>
        </w:rPr>
        <w:t>_deploy.txt</w:t>
      </w:r>
    </w:p>
    <w:p w:rsidR="00B7397A" w:rsidRDefault="00B7397A" w:rsidP="005E45AF">
      <w:pPr>
        <w:numPr>
          <w:ilvl w:val="0"/>
          <w:numId w:val="128"/>
        </w:numPr>
        <w:tabs>
          <w:tab w:val="left" w:pos="720"/>
        </w:tabs>
        <w:divId w:val="309789418"/>
      </w:pPr>
      <w:r>
        <w:t xml:space="preserve">Description of exported C-functions: </w:t>
      </w:r>
      <w:r w:rsidR="00893FC8">
        <w:rPr>
          <w:i/>
          <w:iCs/>
        </w:rPr>
        <w:t>controller_description</w:t>
      </w:r>
      <w:r>
        <w:rPr>
          <w:i/>
          <w:iCs/>
        </w:rPr>
        <w:t>.txt</w:t>
      </w:r>
    </w:p>
    <w:p w:rsidR="007C0254" w:rsidRPr="007C0254" w:rsidRDefault="00B16C03" w:rsidP="005E45AF">
      <w:pPr>
        <w:numPr>
          <w:ilvl w:val="0"/>
          <w:numId w:val="128"/>
        </w:numPr>
        <w:tabs>
          <w:tab w:val="left" w:pos="720"/>
        </w:tabs>
        <w:divId w:val="309789418"/>
        <w:rPr>
          <w:i/>
          <w:iCs/>
        </w:rPr>
      </w:pPr>
      <w:r>
        <w:t xml:space="preserve">If </w:t>
      </w:r>
      <w:r w:rsidR="003A5EC9" w:rsidRPr="004611C1">
        <w:rPr>
          <w:b/>
        </w:rPr>
        <w:t>OnRAMP Simulink Model</w:t>
      </w:r>
      <w:r w:rsidR="003A5EC9" w:rsidRPr="00B16C03">
        <w:t xml:space="preserve"> </w:t>
      </w:r>
      <w:r>
        <w:t>is selected</w:t>
      </w:r>
      <w:r w:rsidR="003A5EC9">
        <w:t xml:space="preserve"> for model export, the folder </w:t>
      </w:r>
      <w:proofErr w:type="spellStart"/>
      <w:r w:rsidR="003A5EC9" w:rsidRPr="003A5EC9">
        <w:rPr>
          <w:b/>
        </w:rPr>
        <w:t>ModelSimulink</w:t>
      </w:r>
      <w:proofErr w:type="spellEnd"/>
      <w:r w:rsidR="003A5EC9">
        <w:t xml:space="preserve"> is created with the file</w:t>
      </w:r>
      <w:bookmarkStart w:id="175" w:name="OLE_LINK60"/>
      <w:r w:rsidR="003A5EC9">
        <w:t xml:space="preserve"> </w:t>
      </w:r>
      <w:r w:rsidR="004611C1" w:rsidRPr="004611C1">
        <w:rPr>
          <w:i/>
        </w:rPr>
        <w:t>&lt;</w:t>
      </w:r>
      <w:proofErr w:type="spellStart"/>
      <w:r w:rsidR="004611C1" w:rsidRPr="004611C1">
        <w:rPr>
          <w:i/>
        </w:rPr>
        <w:t>modelname</w:t>
      </w:r>
      <w:proofErr w:type="spellEnd"/>
      <w:r w:rsidR="004611C1" w:rsidRPr="004611C1">
        <w:rPr>
          <w:i/>
        </w:rPr>
        <w:t>&gt;.</w:t>
      </w:r>
      <w:proofErr w:type="spellStart"/>
      <w:r w:rsidR="004611C1" w:rsidRPr="004611C1">
        <w:rPr>
          <w:i/>
        </w:rPr>
        <w:t>mdl</w:t>
      </w:r>
      <w:bookmarkEnd w:id="175"/>
      <w:proofErr w:type="spellEnd"/>
      <w:r>
        <w:t>.</w:t>
      </w:r>
      <w:r w:rsidR="00A6684F">
        <w:t xml:space="preserve"> </w:t>
      </w:r>
    </w:p>
    <w:p w:rsidR="00A6684F" w:rsidRDefault="00B16C03" w:rsidP="005E45AF">
      <w:pPr>
        <w:numPr>
          <w:ilvl w:val="0"/>
          <w:numId w:val="128"/>
        </w:numPr>
        <w:tabs>
          <w:tab w:val="left" w:pos="720"/>
        </w:tabs>
        <w:divId w:val="309789418"/>
        <w:rPr>
          <w:i/>
          <w:iCs/>
        </w:rPr>
      </w:pPr>
      <w:r>
        <w:t xml:space="preserve">If a </w:t>
      </w:r>
      <w:r w:rsidRPr="00B16C03">
        <w:rPr>
          <w:b/>
        </w:rPr>
        <w:t>Compiled S-function</w:t>
      </w:r>
      <w:r>
        <w:t xml:space="preserve"> model is selected</w:t>
      </w:r>
      <w:r w:rsidR="003A5EC9">
        <w:t xml:space="preserve">, </w:t>
      </w:r>
      <w:bookmarkStart w:id="176" w:name="OLE_LINK91"/>
      <w:bookmarkStart w:id="177" w:name="OLE_LINK92"/>
      <w:r w:rsidR="003A5EC9">
        <w:t xml:space="preserve">the folder </w:t>
      </w:r>
      <w:proofErr w:type="spellStart"/>
      <w:r w:rsidR="008D68C9" w:rsidRPr="008D68C9">
        <w:rPr>
          <w:b/>
        </w:rPr>
        <w:t>ModelSfunction</w:t>
      </w:r>
      <w:proofErr w:type="spellEnd"/>
      <w:r w:rsidR="003A5EC9">
        <w:t xml:space="preserve"> is created with the files</w:t>
      </w:r>
      <w:bookmarkEnd w:id="176"/>
      <w:bookmarkEnd w:id="177"/>
      <w:r>
        <w:t>:</w:t>
      </w:r>
      <w:r w:rsidR="000621CC">
        <w:t xml:space="preserve"> </w:t>
      </w:r>
      <w:bookmarkStart w:id="178" w:name="OLE_LINK61"/>
      <w:r w:rsidR="004611C1" w:rsidRPr="004611C1">
        <w:rPr>
          <w:i/>
        </w:rPr>
        <w:t>&lt;</w:t>
      </w:r>
      <w:proofErr w:type="spellStart"/>
      <w:r w:rsidR="004611C1" w:rsidRPr="004611C1">
        <w:rPr>
          <w:i/>
        </w:rPr>
        <w:t>modelname_sf</w:t>
      </w:r>
      <w:proofErr w:type="spellEnd"/>
      <w:r w:rsidR="004611C1" w:rsidRPr="004611C1">
        <w:rPr>
          <w:i/>
        </w:rPr>
        <w:t>&gt;.mexw32</w:t>
      </w:r>
      <w:bookmarkEnd w:id="178"/>
      <w:r w:rsidR="000621CC">
        <w:t xml:space="preserve"> or </w:t>
      </w:r>
      <w:r w:rsidR="004611C1" w:rsidRPr="004611C1">
        <w:rPr>
          <w:i/>
        </w:rPr>
        <w:t>&lt;</w:t>
      </w:r>
      <w:proofErr w:type="spellStart"/>
      <w:r w:rsidR="004611C1" w:rsidRPr="004611C1">
        <w:rPr>
          <w:i/>
        </w:rPr>
        <w:t>modelname_sf</w:t>
      </w:r>
      <w:proofErr w:type="spellEnd"/>
      <w:r w:rsidR="004611C1" w:rsidRPr="004611C1">
        <w:rPr>
          <w:i/>
        </w:rPr>
        <w:t>&gt;.mexw64</w:t>
      </w:r>
      <w:r w:rsidR="00D0509B">
        <w:rPr>
          <w:i/>
        </w:rPr>
        <w:t xml:space="preserve">; </w:t>
      </w:r>
      <w:r w:rsidR="00D0509B" w:rsidRPr="00D0509B">
        <w:rPr>
          <w:i/>
        </w:rPr>
        <w:t>log_model_deploy.txt</w:t>
      </w:r>
      <w:r w:rsidR="00B24AF6">
        <w:rPr>
          <w:i/>
        </w:rPr>
        <w:t>; ModelCompiled.mdl</w:t>
      </w:r>
      <w:r w:rsidR="000621CC">
        <w:t>.</w:t>
      </w:r>
    </w:p>
    <w:p w:rsidR="00B7397A" w:rsidRDefault="0051408F">
      <w:pPr>
        <w:pStyle w:val="lineparagraph"/>
        <w:divId w:val="309789418"/>
      </w:pPr>
      <w:r>
        <w:rPr>
          <w:noProof/>
        </w:rPr>
        <w:drawing>
          <wp:inline distT="0" distB="0" distL="0" distR="0">
            <wp:extent cx="4759959" cy="119999"/>
            <wp:effectExtent l="19050" t="0" r="0" b="0"/>
            <wp:docPr id="331" name="Picture 331"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5"/>
        <w:divId w:val="309789418"/>
        <w:rPr>
          <w:rFonts w:eastAsia="Times New Roman"/>
        </w:rPr>
      </w:pPr>
      <w:r>
        <w:rPr>
          <w:rFonts w:eastAsia="Times New Roman"/>
        </w:rPr>
        <w:lastRenderedPageBreak/>
        <w:t>Related Topic</w:t>
      </w:r>
    </w:p>
    <w:p w:rsidR="00B7397A" w:rsidRDefault="00127A1B">
      <w:pPr>
        <w:pStyle w:val="relatedtopiclink"/>
        <w:divId w:val="309789418"/>
      </w:pPr>
      <w:hyperlink w:anchor="post-deployment_htm" w:history="1">
        <w:r w:rsidR="00B7397A">
          <w:rPr>
            <w:rStyle w:val="Hyperlink"/>
          </w:rPr>
          <w:t>Post-deployment</w:t>
        </w:r>
      </w:hyperlink>
    </w:p>
    <w:p w:rsidR="00B7397A" w:rsidRDefault="00B7397A">
      <w:pPr>
        <w:pStyle w:val="Heading2"/>
        <w:divId w:val="309789418"/>
        <w:rPr>
          <w:rFonts w:eastAsia="Times New Roman"/>
        </w:rPr>
      </w:pPr>
      <w:bookmarkStart w:id="179" w:name="_Toc356575035"/>
      <w:r>
        <w:rPr>
          <w:rFonts w:eastAsia="Times New Roman"/>
        </w:rPr>
        <w:t>Post-deployment</w:t>
      </w:r>
      <w:bookmarkEnd w:id="179"/>
    </w:p>
    <w:p w:rsidR="009E557B" w:rsidRDefault="00B7397A">
      <w:pPr>
        <w:divId w:val="309789418"/>
      </w:pPr>
      <w:bookmarkStart w:id="180" w:name="post-deployment_htm"/>
      <w:bookmarkEnd w:id="180"/>
      <w:r>
        <w:t xml:space="preserve">You can now integrate the deployed controller with your rapid prototyping system. </w:t>
      </w:r>
      <w:r w:rsidR="009E557B">
        <w:t>T</w:t>
      </w:r>
      <w:r>
        <w:t>here are two options for integration</w:t>
      </w:r>
      <w:r w:rsidR="00F00C06">
        <w:t xml:space="preserve"> and open or closed-loop simulation with an exported model</w:t>
      </w:r>
      <w:r>
        <w:t>.</w:t>
      </w:r>
      <w:r w:rsidR="00F00C06">
        <w:t xml:space="preserve">  </w:t>
      </w:r>
    </w:p>
    <w:p w:rsidR="009E557B" w:rsidRDefault="00F00C06">
      <w:pPr>
        <w:divId w:val="309789418"/>
      </w:pPr>
      <w:r>
        <w:t xml:space="preserve">The exported model either can be the exported </w:t>
      </w:r>
      <w:r w:rsidR="008D68C9" w:rsidRPr="008D68C9">
        <w:rPr>
          <w:b/>
        </w:rPr>
        <w:t>OnRAMP Simulink Model</w:t>
      </w:r>
      <w:r>
        <w:t xml:space="preserve">, or the </w:t>
      </w:r>
      <w:r w:rsidR="008D68C9" w:rsidRPr="008D68C9">
        <w:rPr>
          <w:b/>
        </w:rPr>
        <w:t>Compiled S-function</w:t>
      </w:r>
      <w:r>
        <w:t xml:space="preserve"> model</w:t>
      </w:r>
      <w:r w:rsidR="00624D02">
        <w:t>.</w:t>
      </w:r>
      <w:r w:rsidR="002627F5">
        <w:t xml:space="preserve"> </w:t>
      </w:r>
    </w:p>
    <w:p w:rsidR="00F00C06" w:rsidRDefault="00F00C06">
      <w:pPr>
        <w:divId w:val="309789418"/>
      </w:pPr>
      <w:r>
        <w:t xml:space="preserve">The </w:t>
      </w:r>
      <w:r w:rsidR="008D68C9" w:rsidRPr="008D68C9">
        <w:t xml:space="preserve">compiled </w:t>
      </w:r>
      <w:r>
        <w:t xml:space="preserve">S-function block should only be used with the </w:t>
      </w:r>
      <w:r w:rsidRPr="007C0254">
        <w:rPr>
          <w:i/>
        </w:rPr>
        <w:t>ode15s solver (stiff\NDF).</w:t>
      </w:r>
    </w:p>
    <w:p w:rsidR="002627F5" w:rsidRDefault="009E557B">
      <w:pPr>
        <w:divId w:val="309789418"/>
      </w:pPr>
      <w:r>
        <w:t>F</w:t>
      </w:r>
      <w:r w:rsidR="002627F5">
        <w:t xml:space="preserve">or using the exported </w:t>
      </w:r>
      <w:r w:rsidR="008D68C9" w:rsidRPr="008D68C9">
        <w:rPr>
          <w:b/>
        </w:rPr>
        <w:t>OnRAMP Simulink Model</w:t>
      </w:r>
      <w:r w:rsidR="002627F5">
        <w:t>, several OnRAMP-related</w:t>
      </w:r>
      <w:r w:rsidR="00F00C06">
        <w:t xml:space="preserve"> path-variables</w:t>
      </w:r>
      <w:r w:rsidR="002627F5">
        <w:t xml:space="preserve"> need to be on the </w:t>
      </w:r>
      <w:proofErr w:type="spellStart"/>
      <w:r w:rsidR="002627F5">
        <w:t>Matlab</w:t>
      </w:r>
      <w:proofErr w:type="spellEnd"/>
      <w:r w:rsidR="002627F5">
        <w:t xml:space="preserve"> search </w:t>
      </w:r>
      <w:r w:rsidR="00B26BDD">
        <w:t>path:</w:t>
      </w:r>
    </w:p>
    <w:p w:rsidR="001E0CC6" w:rsidRPr="009C6EED" w:rsidRDefault="00B26BDD">
      <w:pPr>
        <w:pStyle w:val="ListParagraph"/>
        <w:numPr>
          <w:ilvl w:val="0"/>
          <w:numId w:val="169"/>
        </w:numPr>
        <w:divId w:val="309789418"/>
        <w:rPr>
          <w:i/>
        </w:rPr>
      </w:pPr>
      <w:bookmarkStart w:id="181" w:name="OLE_LINK81"/>
      <w:bookmarkStart w:id="182" w:name="OLE_LINK84"/>
      <w:r w:rsidRPr="009C6EED">
        <w:rPr>
          <w:i/>
        </w:rPr>
        <w:t>&lt;root-path&gt;</w:t>
      </w:r>
      <w:bookmarkEnd w:id="181"/>
      <w:bookmarkEnd w:id="182"/>
      <w:r w:rsidRPr="009C6EED">
        <w:rPr>
          <w:i/>
        </w:rPr>
        <w:t>\OnRAMP Toolbox\</w:t>
      </w:r>
      <w:proofErr w:type="spellStart"/>
      <w:r w:rsidRPr="009C6EED">
        <w:rPr>
          <w:i/>
        </w:rPr>
        <w:t>OnRampModel</w:t>
      </w:r>
      <w:proofErr w:type="spellEnd"/>
    </w:p>
    <w:p w:rsidR="001E0CC6" w:rsidRPr="009C6EED" w:rsidRDefault="00B26BDD">
      <w:pPr>
        <w:pStyle w:val="ListParagraph"/>
        <w:numPr>
          <w:ilvl w:val="0"/>
          <w:numId w:val="169"/>
        </w:numPr>
        <w:divId w:val="309789418"/>
        <w:rPr>
          <w:i/>
        </w:rPr>
      </w:pPr>
      <w:r w:rsidRPr="009C6EED">
        <w:rPr>
          <w:i/>
        </w:rPr>
        <w:t>&lt;root-path&gt;\OnRAMP Toolbox\</w:t>
      </w:r>
      <w:proofErr w:type="spellStart"/>
      <w:r w:rsidRPr="009C6EED">
        <w:rPr>
          <w:i/>
        </w:rPr>
        <w:t>OnRampModel</w:t>
      </w:r>
      <w:proofErr w:type="spellEnd"/>
      <w:r w:rsidRPr="009C6EED">
        <w:rPr>
          <w:i/>
        </w:rPr>
        <w:t>\COM Configuration</w:t>
      </w:r>
    </w:p>
    <w:p w:rsidR="001E0CC6" w:rsidRPr="009C6EED" w:rsidRDefault="00B26BDD">
      <w:pPr>
        <w:pStyle w:val="ListParagraph"/>
        <w:numPr>
          <w:ilvl w:val="0"/>
          <w:numId w:val="169"/>
        </w:numPr>
        <w:divId w:val="309789418"/>
        <w:rPr>
          <w:i/>
        </w:rPr>
      </w:pPr>
      <w:r w:rsidRPr="009C6EED">
        <w:rPr>
          <w:i/>
        </w:rPr>
        <w:t>&lt;root-path&gt;\OnRAMP Toolbox\</w:t>
      </w:r>
      <w:proofErr w:type="spellStart"/>
      <w:r w:rsidRPr="009C6EED">
        <w:rPr>
          <w:i/>
        </w:rPr>
        <w:t>OnRampLibrary</w:t>
      </w:r>
      <w:proofErr w:type="spellEnd"/>
    </w:p>
    <w:p w:rsidR="001E0CC6" w:rsidRPr="009C6EED" w:rsidRDefault="00B26BDD">
      <w:pPr>
        <w:pStyle w:val="ListParagraph"/>
        <w:numPr>
          <w:ilvl w:val="0"/>
          <w:numId w:val="169"/>
        </w:numPr>
        <w:divId w:val="309789418"/>
        <w:rPr>
          <w:i/>
        </w:rPr>
      </w:pPr>
      <w:r w:rsidRPr="009C6EED">
        <w:rPr>
          <w:i/>
        </w:rPr>
        <w:t>&lt;root-path&gt;\OnRAMP Toolbox\</w:t>
      </w:r>
      <w:proofErr w:type="spellStart"/>
      <w:r w:rsidRPr="009C6EED">
        <w:rPr>
          <w:i/>
        </w:rPr>
        <w:t>OnRampLibrary</w:t>
      </w:r>
      <w:proofErr w:type="spellEnd"/>
      <w:r w:rsidRPr="009C6EED">
        <w:rPr>
          <w:i/>
        </w:rPr>
        <w:t>\Blocks</w:t>
      </w:r>
    </w:p>
    <w:p w:rsidR="00B26BDD" w:rsidRDefault="00B26BDD">
      <w:pPr>
        <w:divId w:val="309789418"/>
      </w:pPr>
      <w:r>
        <w:t xml:space="preserve">The root path is OS dependent. It corresponds to </w:t>
      </w:r>
      <w:bookmarkStart w:id="183" w:name="OLE_LINK85"/>
      <w:bookmarkStart w:id="184" w:name="OLE_LINK86"/>
      <w:r w:rsidRPr="00D23202">
        <w:rPr>
          <w:i/>
        </w:rPr>
        <w:t>C:\Program Files\Honeywell\OnRAMP\Bin\</w:t>
      </w:r>
      <w:bookmarkEnd w:id="183"/>
      <w:bookmarkEnd w:id="184"/>
      <w:r>
        <w:t xml:space="preserve"> (32-bit) or </w:t>
      </w:r>
      <w:r w:rsidRPr="00D23202">
        <w:rPr>
          <w:i/>
        </w:rPr>
        <w:t>C:\Program Files (x86)\Honeywell\OnRAMP\Bin\</w:t>
      </w:r>
      <w:r>
        <w:t xml:space="preserve"> (64-bit).</w:t>
      </w:r>
    </w:p>
    <w:p w:rsidR="001E0CC6" w:rsidRDefault="00F00C06">
      <w:pPr>
        <w:divId w:val="309789418"/>
      </w:pPr>
      <w:bookmarkStart w:id="185" w:name="OLE_LINK87"/>
      <w:bookmarkStart w:id="186" w:name="OLE_LINK88"/>
      <w:r>
        <w:t>The</w:t>
      </w:r>
      <w:r w:rsidR="00624D02">
        <w:t xml:space="preserve"> </w:t>
      </w:r>
      <w:r w:rsidR="004611C1" w:rsidRPr="004611C1">
        <w:rPr>
          <w:b/>
        </w:rPr>
        <w:t>Compiled S-function</w:t>
      </w:r>
      <w:r w:rsidR="00A35A9D">
        <w:t xml:space="preserve"> model </w:t>
      </w:r>
      <w:bookmarkEnd w:id="185"/>
      <w:bookmarkEnd w:id="186"/>
      <w:r w:rsidR="00B26BDD">
        <w:t xml:space="preserve">can be used without OnRAMP being installed on the machine. </w:t>
      </w:r>
      <w:bookmarkStart w:id="187" w:name="OLE_LINK57"/>
      <w:bookmarkStart w:id="188" w:name="OLE_LINK62"/>
      <w:bookmarkStart w:id="189" w:name="OLE_LINK63"/>
      <w:r w:rsidR="0051408F">
        <w:rPr>
          <w:noProof/>
        </w:rPr>
        <w:drawing>
          <wp:inline distT="0" distB="0" distL="0" distR="0">
            <wp:extent cx="4759959" cy="119999"/>
            <wp:effectExtent l="19050" t="0" r="0" b="0"/>
            <wp:docPr id="332" name="Picture 3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6"/>
        <w:divId w:val="309789418"/>
        <w:rPr>
          <w:rFonts w:eastAsia="Times New Roman"/>
        </w:rPr>
      </w:pPr>
      <w:r>
        <w:rPr>
          <w:rFonts w:eastAsia="Times New Roman"/>
        </w:rPr>
        <w:t>Related Topics</w:t>
      </w:r>
    </w:p>
    <w:p w:rsidR="00B7397A" w:rsidRDefault="00127A1B">
      <w:pPr>
        <w:pStyle w:val="relatedtopiclink"/>
        <w:divId w:val="309789418"/>
      </w:pPr>
      <w:hyperlink w:anchor="integration_of_controller_simuli_1724" w:history="1">
        <w:r w:rsidR="00B7397A">
          <w:rPr>
            <w:rStyle w:val="Hyperlink"/>
          </w:rPr>
          <w:t>Integration of controller Simulink block</w:t>
        </w:r>
      </w:hyperlink>
    </w:p>
    <w:p w:rsidR="00B7397A" w:rsidRDefault="00127A1B">
      <w:pPr>
        <w:pStyle w:val="relatedtopiclink"/>
        <w:divId w:val="309789418"/>
      </w:pPr>
      <w:hyperlink w:anchor="integration_of_controller_c_sour_7196" w:history="1">
        <w:r w:rsidR="00B7397A">
          <w:rPr>
            <w:rStyle w:val="Hyperlink"/>
          </w:rPr>
          <w:t>Integration of controller C source files</w:t>
        </w:r>
      </w:hyperlink>
    </w:p>
    <w:p w:rsidR="00B7397A" w:rsidRDefault="00B7397A">
      <w:pPr>
        <w:jc w:val="right"/>
        <w:divId w:val="309789418"/>
      </w:pPr>
      <w:bookmarkStart w:id="190" w:name="integration_of_controller_simuli_1724"/>
      <w:bookmarkEnd w:id="187"/>
      <w:bookmarkEnd w:id="188"/>
      <w:bookmarkEnd w:id="189"/>
      <w:bookmarkEnd w:id="190"/>
      <w:r>
        <w:t> </w:t>
      </w:r>
    </w:p>
    <w:p w:rsidR="00B7397A" w:rsidRDefault="00B7397A">
      <w:pPr>
        <w:pStyle w:val="Heading3"/>
        <w:divId w:val="309789418"/>
        <w:rPr>
          <w:rFonts w:eastAsia="Times New Roman"/>
        </w:rPr>
      </w:pPr>
      <w:bookmarkStart w:id="191" w:name="_Toc356575036"/>
      <w:r>
        <w:rPr>
          <w:rFonts w:eastAsia="Times New Roman"/>
        </w:rPr>
        <w:t>Integration of controller Simulink block</w:t>
      </w:r>
      <w:bookmarkEnd w:id="191"/>
    </w:p>
    <w:p w:rsidR="00B7397A" w:rsidRDefault="00B7397A">
      <w:pPr>
        <w:divId w:val="309789418"/>
      </w:pPr>
      <w:r>
        <w:t>If the prototyping system supports Simulink, use the preconfigured MDL file to get the controller block.</w:t>
      </w:r>
    </w:p>
    <w:p w:rsidR="00B7397A" w:rsidRDefault="00B7397A">
      <w:pPr>
        <w:divId w:val="309789418"/>
      </w:pPr>
      <w:r>
        <w:t>The controller block can be copied from the prepared MDL file that is located in the deployment folder.</w:t>
      </w:r>
    </w:p>
    <w:p w:rsidR="00B7397A" w:rsidRDefault="00B7397A">
      <w:pPr>
        <w:divId w:val="309789418"/>
      </w:pPr>
      <w:r>
        <w:t xml:space="preserve">Usually, it is also necessary to copy all the C source files to the target simulation directory and to configure the target model file. </w:t>
      </w:r>
    </w:p>
    <w:p w:rsidR="00B7397A" w:rsidRDefault="00B7397A">
      <w:pPr>
        <w:divId w:val="309789418"/>
      </w:pPr>
      <w:r>
        <w:t xml:space="preserve">A description of exported ANSI C functions and of their arguments is given on the </w:t>
      </w:r>
      <w:r>
        <w:rPr>
          <w:b/>
          <w:bCs/>
        </w:rPr>
        <w:t>Controller Layout</w:t>
      </w:r>
      <w:r>
        <w:t xml:space="preserve"> tab and as a TXT file located in the deployment directory. </w:t>
      </w:r>
    </w:p>
    <w:p w:rsidR="00B7397A" w:rsidRDefault="00B7397A">
      <w:pPr>
        <w:divId w:val="309789418"/>
      </w:pPr>
      <w:r>
        <w:t xml:space="preserve">The Flag input of the block is used to set the controller mode. </w:t>
      </w:r>
    </w:p>
    <w:p w:rsidR="00B7397A" w:rsidRDefault="00B7397A">
      <w:pPr>
        <w:divId w:val="309789418"/>
      </w:pPr>
      <w:r>
        <w:t xml:space="preserve">If Flag = 0, then the controller works in the feedforward mode only, independently of how the individual manipulated variables were configured (feedback potion is not computed). </w:t>
      </w:r>
    </w:p>
    <w:p w:rsidR="00B7397A" w:rsidRDefault="00B7397A">
      <w:pPr>
        <w:divId w:val="309789418"/>
      </w:pPr>
      <w:r>
        <w:lastRenderedPageBreak/>
        <w:t xml:space="preserve">If Flag = 1, then the controller works in the normal mode, which means that the feedback controller is used for those manipulated variables for which it was configured on the </w:t>
      </w:r>
      <w:r>
        <w:rPr>
          <w:b/>
          <w:bCs/>
        </w:rPr>
        <w:t>Controller Configuration</w:t>
      </w:r>
      <w:r w:rsidR="00E94AAD">
        <w:rPr>
          <w:b/>
          <w:bCs/>
        </w:rPr>
        <w:t xml:space="preserve"> for Deployment</w:t>
      </w:r>
      <w:r>
        <w:t xml:space="preserve"> display. </w:t>
      </w:r>
    </w:p>
    <w:p w:rsidR="00B7397A" w:rsidRDefault="00B7397A">
      <w:pPr>
        <w:divId w:val="309789418"/>
      </w:pPr>
      <w:r>
        <w:t>Leave Flag = 0 after the controller has been started for a few seconds to initialize internal observers, and then switch it to normal mode, that is, Flag = 1.</w:t>
      </w:r>
    </w:p>
    <w:p w:rsidR="00B7397A" w:rsidRDefault="0051408F">
      <w:pPr>
        <w:jc w:val="center"/>
        <w:divId w:val="309789418"/>
      </w:pPr>
      <w:r>
        <w:rPr>
          <w:noProof/>
        </w:rPr>
        <w:drawing>
          <wp:inline distT="0" distB="0" distL="0" distR="0">
            <wp:extent cx="3591559" cy="3077294"/>
            <wp:effectExtent l="19050" t="0" r="8891" b="0"/>
            <wp:docPr id="333" name="Picture 333" descr="C:\Work\HIP Projects\H_ACT HIP\Help Project - Sept 23 Version\H-ACT Design Suite R100.0\!SSL!\Printed_Documentation\!doc_tmp_folder_0\Fig5_U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stretch>
                      <a:fillRect/>
                    </a:stretch>
                  </pic:blipFill>
                  <pic:spPr>
                    <a:xfrm>
                      <a:off x="0" y="0"/>
                      <a:ext cx="3591559" cy="3077294"/>
                    </a:xfrm>
                    <a:prstGeom prst="rect">
                      <a:avLst/>
                    </a:prstGeom>
                  </pic:spPr>
                </pic:pic>
              </a:graphicData>
            </a:graphic>
          </wp:inline>
        </w:drawing>
      </w:r>
    </w:p>
    <w:p w:rsidR="00B7397A" w:rsidRDefault="0051408F">
      <w:pPr>
        <w:pStyle w:val="lineparagraph"/>
        <w:divId w:val="309789418"/>
      </w:pPr>
      <w:r>
        <w:rPr>
          <w:noProof/>
        </w:rPr>
        <w:drawing>
          <wp:inline distT="0" distB="0" distL="0" distR="0">
            <wp:extent cx="4759959" cy="119999"/>
            <wp:effectExtent l="19050" t="0" r="0" b="0"/>
            <wp:docPr id="334" name="Picture 334"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5"/>
        <w:divId w:val="309789418"/>
        <w:rPr>
          <w:rFonts w:eastAsia="Times New Roman"/>
        </w:rPr>
      </w:pPr>
      <w:r>
        <w:rPr>
          <w:rFonts w:eastAsia="Times New Roman"/>
        </w:rPr>
        <w:t>Related Topics</w:t>
      </w:r>
    </w:p>
    <w:p w:rsidR="00B7397A" w:rsidRDefault="00127A1B">
      <w:pPr>
        <w:pStyle w:val="relatedtopiclink"/>
        <w:divId w:val="309789418"/>
      </w:pPr>
      <w:hyperlink w:anchor="integration_of_controller_c_sour_7196" w:history="1">
        <w:r w:rsidR="00B7397A">
          <w:rPr>
            <w:rStyle w:val="Hyperlink"/>
          </w:rPr>
          <w:t>Integration of controller C source files</w:t>
        </w:r>
      </w:hyperlink>
    </w:p>
    <w:p w:rsidR="00B7397A" w:rsidRDefault="00B7397A">
      <w:pPr>
        <w:jc w:val="right"/>
        <w:divId w:val="309789418"/>
      </w:pPr>
      <w:bookmarkStart w:id="192" w:name="integration_of_controller_c_sour_7196"/>
      <w:bookmarkEnd w:id="192"/>
      <w:r>
        <w:t> </w:t>
      </w:r>
    </w:p>
    <w:p w:rsidR="00B7397A" w:rsidRDefault="00B7397A">
      <w:pPr>
        <w:pStyle w:val="Heading3"/>
        <w:divId w:val="309789418"/>
        <w:rPr>
          <w:rFonts w:eastAsia="Times New Roman"/>
        </w:rPr>
      </w:pPr>
      <w:bookmarkStart w:id="193" w:name="_Toc356575037"/>
      <w:bookmarkStart w:id="194" w:name="OLE_LINK64"/>
      <w:bookmarkStart w:id="195" w:name="OLE_LINK65"/>
      <w:r>
        <w:rPr>
          <w:rFonts w:eastAsia="Times New Roman"/>
        </w:rPr>
        <w:t>Integration of controller C source files</w:t>
      </w:r>
      <w:bookmarkEnd w:id="193"/>
    </w:p>
    <w:bookmarkEnd w:id="194"/>
    <w:bookmarkEnd w:id="195"/>
    <w:p w:rsidR="00B7397A" w:rsidRDefault="00B7397A">
      <w:pPr>
        <w:divId w:val="309789418"/>
      </w:pPr>
      <w:r>
        <w:t xml:space="preserve">There are two main functions that need to be scheduled and called properly by the operating system to execute the controller correctly on the target hardware platform. Both are defined in </w:t>
      </w:r>
      <w:proofErr w:type="spellStart"/>
      <w:r>
        <w:rPr>
          <w:i/>
          <w:iCs/>
        </w:rPr>
        <w:t>RTTemplateLib.h</w:t>
      </w:r>
      <w:proofErr w:type="spellEnd"/>
      <w:r>
        <w:t>, which needs to be included for integration.</w:t>
      </w:r>
    </w:p>
    <w:p w:rsidR="00B7397A" w:rsidRDefault="00B7397A">
      <w:pPr>
        <w:divId w:val="309789418"/>
      </w:pPr>
      <w:r>
        <w:t xml:space="preserve">The first one is an initialization function, </w:t>
      </w:r>
      <w:proofErr w:type="spellStart"/>
      <w:proofErr w:type="gramStart"/>
      <w:r>
        <w:rPr>
          <w:b/>
          <w:bCs/>
        </w:rPr>
        <w:t>OnRampInitialization</w:t>
      </w:r>
      <w:proofErr w:type="spellEnd"/>
      <w:r>
        <w:rPr>
          <w:b/>
          <w:bCs/>
        </w:rPr>
        <w:t>(</w:t>
      </w:r>
      <w:proofErr w:type="gramEnd"/>
      <w:r>
        <w:rPr>
          <w:b/>
          <w:bCs/>
        </w:rPr>
        <w:t>)</w:t>
      </w:r>
      <w:r>
        <w:t xml:space="preserve">, executed only once at the controller start (or possibly in a recovery after a reset). This function ensures that internal states of the controller, as well as controller inputs and outputs, are initialized properly. </w:t>
      </w:r>
    </w:p>
    <w:p w:rsidR="00B7397A" w:rsidRDefault="00B7397A">
      <w:pPr>
        <w:divId w:val="309789418"/>
      </w:pPr>
      <w:r>
        <w:t xml:space="preserve">The second one is the main controller step function </w:t>
      </w:r>
      <w:proofErr w:type="spellStart"/>
      <w:proofErr w:type="gramStart"/>
      <w:r>
        <w:rPr>
          <w:b/>
          <w:bCs/>
        </w:rPr>
        <w:t>GetControlActionRP</w:t>
      </w:r>
      <w:proofErr w:type="spellEnd"/>
      <w:r>
        <w:rPr>
          <w:b/>
          <w:bCs/>
        </w:rPr>
        <w:t>(</w:t>
      </w:r>
      <w:proofErr w:type="gramEnd"/>
      <w:r>
        <w:rPr>
          <w:b/>
          <w:bCs/>
        </w:rPr>
        <w:t xml:space="preserve">float *InGroup1, float *InGroup2, float * OutGroup1, </w:t>
      </w:r>
      <w:r w:rsidR="00FF1645" w:rsidRPr="00FF1645">
        <w:rPr>
          <w:b/>
          <w:bCs/>
        </w:rPr>
        <w:t xml:space="preserve">unsigned </w:t>
      </w:r>
      <w:proofErr w:type="spellStart"/>
      <w:r w:rsidR="00FF1645" w:rsidRPr="00FF1645">
        <w:rPr>
          <w:b/>
          <w:bCs/>
        </w:rPr>
        <w:t>int</w:t>
      </w:r>
      <w:proofErr w:type="spellEnd"/>
      <w:r>
        <w:rPr>
          <w:b/>
          <w:bCs/>
        </w:rPr>
        <w:t xml:space="preserve"> *OutGroup2, float *OutGroup3, float *OutGroup4, float *OutGroup5)</w:t>
      </w:r>
      <w:r>
        <w:t xml:space="preserve"> . This function is used to compute the control action and has to be called periodically with the specified sampling period and the specified arguments. The arguments description is summarized in the table below.</w:t>
      </w:r>
    </w:p>
    <w:p w:rsidR="00B7397A" w:rsidRDefault="00B7397A">
      <w:pPr>
        <w:divId w:val="309789418"/>
      </w:pPr>
      <w:r>
        <w:t> </w:t>
      </w:r>
    </w:p>
    <w:tbl>
      <w:tblPr>
        <w:tblW w:w="936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tblPr>
      <w:tblGrid>
        <w:gridCol w:w="2340"/>
        <w:gridCol w:w="2340"/>
        <w:gridCol w:w="2340"/>
        <w:gridCol w:w="2340"/>
      </w:tblGrid>
      <w:tr w:rsidR="00B7397A" w:rsidTr="003A567C">
        <w:trPr>
          <w:divId w:val="309789418"/>
        </w:trPr>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jc w:val="center"/>
            </w:pPr>
            <w:proofErr w:type="spellStart"/>
            <w:r>
              <w:rPr>
                <w:rStyle w:val="tablehead"/>
              </w:rPr>
              <w:lastRenderedPageBreak/>
              <w:t>GetControlActionRP</w:t>
            </w:r>
            <w:proofErr w:type="spellEnd"/>
            <w:r>
              <w:rPr>
                <w:rStyle w:val="tablehead"/>
              </w:rPr>
              <w:t xml:space="preserve"> argument</w:t>
            </w:r>
            <w:r>
              <w:t> </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jc w:val="center"/>
            </w:pPr>
            <w:r>
              <w:rPr>
                <w:rStyle w:val="tablehead"/>
              </w:rPr>
              <w:t>Direction</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jc w:val="center"/>
            </w:pPr>
            <w:r>
              <w:rPr>
                <w:rStyle w:val="tablehead"/>
              </w:rPr>
              <w:t>Type</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jc w:val="center"/>
            </w:pPr>
            <w:r>
              <w:rPr>
                <w:rStyle w:val="tablehead"/>
              </w:rPr>
              <w:t>Description</w:t>
            </w:r>
          </w:p>
        </w:tc>
      </w:tr>
      <w:tr w:rsidR="00B7397A" w:rsidTr="003A567C">
        <w:trPr>
          <w:divId w:val="309789418"/>
        </w:trPr>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 xml:space="preserve">float *InGroup1 </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Input</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 xml:space="preserve">Pointer to floating-point array (32 bits) </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 xml:space="preserve">Measured signals, set points and limits </w:t>
            </w:r>
          </w:p>
        </w:tc>
      </w:tr>
      <w:tr w:rsidR="00B7397A" w:rsidTr="003A567C">
        <w:trPr>
          <w:divId w:val="309789418"/>
        </w:trPr>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rPr>
                <w:rFonts w:eastAsia="Times New Roman"/>
                <w:sz w:val="24"/>
                <w:szCs w:val="24"/>
              </w:rPr>
              <w:t>float *InGroup2</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rPr>
                <w:rFonts w:eastAsia="Times New Roman"/>
              </w:rPr>
              <w:t>Input</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rPr>
                <w:rFonts w:eastAsia="Times New Roman"/>
              </w:rPr>
              <w:t>Pointer to floating-point array (32 bits)</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rPr>
                <w:rFonts w:eastAsia="Times New Roman"/>
              </w:rPr>
              <w:t>Ranges for the manipulated variables (actuator action)</w:t>
            </w:r>
          </w:p>
        </w:tc>
      </w:tr>
      <w:tr w:rsidR="00B7397A" w:rsidTr="003A567C">
        <w:trPr>
          <w:divId w:val="309789418"/>
        </w:trPr>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t>float *OutGroup1</w:t>
            </w:r>
            <w:r>
              <w:rPr>
                <w:rFonts w:eastAsia="Times New Roman"/>
              </w:rPr>
              <w:t xml:space="preserve"> </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Output</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Pointer to floating-point array (32 bits)</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Manipulated variables (actuator action)</w:t>
            </w:r>
          </w:p>
        </w:tc>
      </w:tr>
      <w:tr w:rsidR="00B7397A" w:rsidTr="003A567C">
        <w:trPr>
          <w:divId w:val="309789418"/>
        </w:trPr>
        <w:tc>
          <w:tcPr>
            <w:tcW w:w="1250" w:type="pct"/>
            <w:tcBorders>
              <w:top w:val="single" w:sz="6" w:space="0" w:color="000000"/>
              <w:left w:val="single" w:sz="6" w:space="0" w:color="000000"/>
              <w:bottom w:val="single" w:sz="6" w:space="0" w:color="000000"/>
              <w:right w:val="single" w:sz="6" w:space="0" w:color="000000"/>
            </w:tcBorders>
            <w:vAlign w:val="center"/>
            <w:hideMark/>
          </w:tcPr>
          <w:p w:rsidR="00E257E4" w:rsidRDefault="00C7176D">
            <w:pPr>
              <w:spacing w:before="100" w:beforeAutospacing="1" w:after="100" w:afterAutospacing="1"/>
              <w:rPr>
                <w:rFonts w:ascii="Arial" w:eastAsia="Times New Roman" w:hAnsi="Arial" w:cs="Arial"/>
                <w:sz w:val="24"/>
                <w:szCs w:val="24"/>
              </w:rPr>
            </w:pPr>
            <w:r>
              <w:t>u</w:t>
            </w:r>
            <w:r w:rsidR="00FF1645">
              <w:t>nsigned</w:t>
            </w:r>
            <w:r>
              <w:t xml:space="preserve"> </w:t>
            </w:r>
            <w:proofErr w:type="spellStart"/>
            <w:r w:rsidR="00FF1645">
              <w:t>int</w:t>
            </w:r>
            <w:proofErr w:type="spellEnd"/>
            <w:r w:rsidR="00B7397A">
              <w:t xml:space="preserve"> *OutGroup2</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rPr>
                <w:rFonts w:eastAsia="Times New Roman"/>
              </w:rPr>
              <w:t>Output</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E257E4" w:rsidRDefault="00B7397A">
            <w:pPr>
              <w:spacing w:before="100" w:beforeAutospacing="1" w:after="100" w:afterAutospacing="1"/>
              <w:rPr>
                <w:rFonts w:ascii="Arial" w:eastAsia="Times New Roman" w:hAnsi="Arial" w:cs="Arial"/>
                <w:sz w:val="24"/>
                <w:szCs w:val="24"/>
              </w:rPr>
            </w:pPr>
            <w:r>
              <w:rPr>
                <w:rFonts w:eastAsia="Times New Roman"/>
              </w:rPr>
              <w:t xml:space="preserve">Pointer to </w:t>
            </w:r>
            <w:r w:rsidR="00C7176D">
              <w:rPr>
                <w:rFonts w:eastAsia="Times New Roman"/>
              </w:rPr>
              <w:t>unsigned integer</w:t>
            </w:r>
            <w:r>
              <w:rPr>
                <w:rFonts w:eastAsia="Times New Roman"/>
              </w:rPr>
              <w:t xml:space="preserve"> array (32 bits)</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rPr>
                <w:rFonts w:eastAsia="Times New Roman"/>
              </w:rPr>
              <w:t>Additional controller diagnostics outputs (for example, active operating point, mode of action)</w:t>
            </w:r>
          </w:p>
        </w:tc>
      </w:tr>
      <w:tr w:rsidR="00B7397A" w:rsidTr="003A567C">
        <w:trPr>
          <w:divId w:val="309789418"/>
        </w:trPr>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t>float *OutGroup3</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Output</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Pointer to floating-point array (32 bits)</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Current setpoints and limitations</w:t>
            </w:r>
          </w:p>
        </w:tc>
      </w:tr>
      <w:tr w:rsidR="00B7397A" w:rsidTr="003A567C">
        <w:trPr>
          <w:divId w:val="309789418"/>
        </w:trPr>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t>float *OutGroup4</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rPr>
                <w:rFonts w:eastAsia="Times New Roman"/>
              </w:rPr>
              <w:t>Output</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rPr>
                <w:rFonts w:eastAsia="Times New Roman"/>
              </w:rPr>
              <w:t>Pointer to floating-point array (32 bits)</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ascii="Arial" w:eastAsia="Times New Roman" w:hAnsi="Arial" w:cs="Arial"/>
                <w:sz w:val="24"/>
                <w:szCs w:val="24"/>
              </w:rPr>
            </w:pPr>
            <w:r>
              <w:rPr>
                <w:rFonts w:eastAsia="Times New Roman"/>
              </w:rPr>
              <w:t>Details about manipulated outputs such as current value, feed-forward value and feedback limits</w:t>
            </w:r>
          </w:p>
        </w:tc>
      </w:tr>
      <w:tr w:rsidR="00B7397A" w:rsidTr="003A567C">
        <w:trPr>
          <w:divId w:val="309789418"/>
        </w:trPr>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t>float *OutGroup5</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Output</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Pointer to floating-point array (32 bits)</w:t>
            </w:r>
          </w:p>
        </w:tc>
        <w:tc>
          <w:tcPr>
            <w:tcW w:w="1250" w:type="pct"/>
            <w:tcBorders>
              <w:top w:val="single" w:sz="6" w:space="0" w:color="000000"/>
              <w:left w:val="single" w:sz="6" w:space="0" w:color="000000"/>
              <w:bottom w:val="single" w:sz="6" w:space="0" w:color="000000"/>
              <w:right w:val="single" w:sz="6" w:space="0" w:color="000000"/>
            </w:tcBorders>
            <w:vAlign w:val="center"/>
            <w:hideMark/>
          </w:tcPr>
          <w:p w:rsidR="00B7397A" w:rsidRDefault="00B7397A">
            <w:pPr>
              <w:spacing w:before="100" w:beforeAutospacing="1" w:after="100" w:afterAutospacing="1"/>
              <w:rPr>
                <w:rFonts w:eastAsia="Times New Roman"/>
              </w:rPr>
            </w:pPr>
            <w:r>
              <w:rPr>
                <w:rFonts w:eastAsia="Times New Roman"/>
              </w:rPr>
              <w:t>Value of the scheduling variables (for example, engine speed and injection quantity)</w:t>
            </w:r>
          </w:p>
        </w:tc>
      </w:tr>
    </w:tbl>
    <w:p w:rsidR="00B7397A" w:rsidRDefault="00B7397A">
      <w:pPr>
        <w:divId w:val="309789418"/>
      </w:pPr>
      <w:r>
        <w:t> </w:t>
      </w:r>
    </w:p>
    <w:p w:rsidR="00B7397A" w:rsidRDefault="00B7397A">
      <w:pPr>
        <w:divId w:val="309789418"/>
      </w:pPr>
      <w:r>
        <w:t xml:space="preserve">The length of each array is dependent on the system setup. Please refer to detailed description of the exported ANSI C functions and their arguments given on the </w:t>
      </w:r>
      <w:r>
        <w:rPr>
          <w:b/>
          <w:bCs/>
        </w:rPr>
        <w:t>Controller Layout</w:t>
      </w:r>
      <w:r>
        <w:t xml:space="preserve"> display and in the automatically generated </w:t>
      </w:r>
      <w:r w:rsidR="00893FC8">
        <w:rPr>
          <w:i/>
          <w:iCs/>
        </w:rPr>
        <w:t>controller_description</w:t>
      </w:r>
      <w:r>
        <w:rPr>
          <w:i/>
          <w:iCs/>
        </w:rPr>
        <w:t>.txt</w:t>
      </w:r>
      <w:r>
        <w:t xml:space="preserve"> file located in the deployment directory. </w:t>
      </w:r>
    </w:p>
    <w:p w:rsidR="00B7397A" w:rsidRDefault="00B7397A">
      <w:pPr>
        <w:divId w:val="309789418"/>
      </w:pPr>
      <w:r>
        <w:t xml:space="preserve">The function </w:t>
      </w:r>
      <w:proofErr w:type="spellStart"/>
      <w:r>
        <w:rPr>
          <w:b/>
          <w:bCs/>
        </w:rPr>
        <w:t>GetControlActionRP</w:t>
      </w:r>
      <w:proofErr w:type="spellEnd"/>
      <w:r>
        <w:t xml:space="preserve"> writes to all available outputs including those that are useful only for diagnostics of controller action. To run the bare minimum of functionality needed to perform a controller action, execute </w:t>
      </w:r>
      <w:proofErr w:type="spellStart"/>
      <w:proofErr w:type="gramStart"/>
      <w:r>
        <w:rPr>
          <w:b/>
          <w:bCs/>
        </w:rPr>
        <w:t>GetControlActionECU</w:t>
      </w:r>
      <w:proofErr w:type="spellEnd"/>
      <w:r>
        <w:rPr>
          <w:b/>
          <w:bCs/>
        </w:rPr>
        <w:t>(</w:t>
      </w:r>
      <w:proofErr w:type="gramEnd"/>
      <w:r>
        <w:rPr>
          <w:b/>
          <w:bCs/>
        </w:rPr>
        <w:t>float *InGroup1, float *OutGroup1)</w:t>
      </w:r>
      <w:r>
        <w:t xml:space="preserve"> instead (also available in </w:t>
      </w:r>
      <w:proofErr w:type="spellStart"/>
      <w:r>
        <w:rPr>
          <w:i/>
          <w:iCs/>
        </w:rPr>
        <w:t>RTTemplateLib.h</w:t>
      </w:r>
      <w:proofErr w:type="spellEnd"/>
      <w:r>
        <w:t>). The relevant arguments are described in the table above.</w:t>
      </w:r>
    </w:p>
    <w:p w:rsidR="00B7397A" w:rsidRDefault="00B7397A">
      <w:pPr>
        <w:divId w:val="309789418"/>
      </w:pPr>
      <w:r>
        <w:t> </w:t>
      </w:r>
    </w:p>
    <w:p w:rsidR="00B7397A" w:rsidRDefault="0051408F">
      <w:pPr>
        <w:pStyle w:val="lineparagraph"/>
        <w:divId w:val="309789418"/>
      </w:pPr>
      <w:r>
        <w:rPr>
          <w:noProof/>
        </w:rPr>
        <w:drawing>
          <wp:inline distT="0" distB="0" distL="0" distR="0">
            <wp:extent cx="4759959" cy="119999"/>
            <wp:effectExtent l="19050" t="0" r="0" b="0"/>
            <wp:docPr id="335" name="Picture 335"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5"/>
        <w:divId w:val="309789418"/>
        <w:rPr>
          <w:rFonts w:eastAsia="Times New Roman"/>
        </w:rPr>
      </w:pPr>
      <w:r>
        <w:rPr>
          <w:rFonts w:eastAsia="Times New Roman"/>
        </w:rPr>
        <w:t>Related Topics</w:t>
      </w:r>
    </w:p>
    <w:p w:rsidR="00B7397A" w:rsidRDefault="00127A1B">
      <w:pPr>
        <w:pStyle w:val="relatedtopiclink"/>
        <w:divId w:val="309789418"/>
      </w:pPr>
      <w:hyperlink w:anchor="integration_of_controller_simuli_1724" w:history="1">
        <w:r w:rsidR="00B7397A">
          <w:rPr>
            <w:rStyle w:val="Hyperlink"/>
          </w:rPr>
          <w:t>Integration of controller Simulink block</w:t>
        </w:r>
      </w:hyperlink>
    </w:p>
    <w:p w:rsidR="00E5398D" w:rsidRDefault="00E5398D">
      <w:pPr>
        <w:pStyle w:val="breadcrumbs"/>
        <w:jc w:val="right"/>
        <w:divId w:val="309789418"/>
      </w:pPr>
    </w:p>
    <w:p w:rsidR="00042E93" w:rsidRDefault="00042E93" w:rsidP="00323685">
      <w:pPr>
        <w:pStyle w:val="Heading1"/>
        <w:divId w:val="309789418"/>
        <w:rPr>
          <w:rFonts w:eastAsia="Times New Roman"/>
        </w:rPr>
      </w:pPr>
      <w:bookmarkStart w:id="196" w:name="_Toc356575038"/>
      <w:r w:rsidRPr="00042E93">
        <w:rPr>
          <w:rFonts w:eastAsia="Times New Roman"/>
        </w:rPr>
        <w:t>O</w:t>
      </w:r>
      <w:r w:rsidR="008C6E88">
        <w:rPr>
          <w:rFonts w:eastAsia="Times New Roman"/>
        </w:rPr>
        <w:t xml:space="preserve">nRAMP </w:t>
      </w:r>
      <w:r w:rsidR="00323685">
        <w:rPr>
          <w:rFonts w:eastAsia="Times New Roman"/>
        </w:rPr>
        <w:t>C</w:t>
      </w:r>
      <w:r w:rsidR="008C6E88">
        <w:rPr>
          <w:rFonts w:eastAsia="Times New Roman"/>
        </w:rPr>
        <w:t xml:space="preserve">ontroller </w:t>
      </w:r>
      <w:r w:rsidR="00323685">
        <w:rPr>
          <w:rFonts w:eastAsia="Times New Roman"/>
        </w:rPr>
        <w:t>I</w:t>
      </w:r>
      <w:r w:rsidR="008C6E88">
        <w:rPr>
          <w:rFonts w:eastAsia="Times New Roman"/>
        </w:rPr>
        <w:t xml:space="preserve">mplementation </w:t>
      </w:r>
      <w:r w:rsidRPr="00042E93">
        <w:rPr>
          <w:rFonts w:eastAsia="Times New Roman"/>
        </w:rPr>
        <w:t xml:space="preserve">in </w:t>
      </w:r>
      <w:r w:rsidR="00B83507">
        <w:rPr>
          <w:rFonts w:eastAsia="Times New Roman"/>
        </w:rPr>
        <w:t xml:space="preserve">a </w:t>
      </w:r>
      <w:r w:rsidR="00323685">
        <w:rPr>
          <w:rFonts w:eastAsia="Times New Roman"/>
        </w:rPr>
        <w:t>T</w:t>
      </w:r>
      <w:r w:rsidRPr="00042E93">
        <w:rPr>
          <w:rFonts w:eastAsia="Times New Roman"/>
        </w:rPr>
        <w:t xml:space="preserve">est </w:t>
      </w:r>
      <w:r w:rsidR="00323685">
        <w:rPr>
          <w:rFonts w:eastAsia="Times New Roman"/>
        </w:rPr>
        <w:t>C</w:t>
      </w:r>
      <w:r w:rsidRPr="00042E93">
        <w:rPr>
          <w:rFonts w:eastAsia="Times New Roman"/>
        </w:rPr>
        <w:t>ell</w:t>
      </w:r>
      <w:bookmarkEnd w:id="196"/>
    </w:p>
    <w:p w:rsidR="005A3DC4" w:rsidRDefault="008C6E88" w:rsidP="00E5398D">
      <w:pPr>
        <w:jc w:val="both"/>
        <w:divId w:val="309789418"/>
      </w:pPr>
      <w:r>
        <w:t xml:space="preserve">This section </w:t>
      </w:r>
      <w:r w:rsidR="00E5398D">
        <w:t xml:space="preserve">outlines the proposed set of tests to be performed on the engine during the initial testing of the OnRAMP controller. </w:t>
      </w:r>
    </w:p>
    <w:p w:rsidR="00E5398D" w:rsidRDefault="00E5398D" w:rsidP="00E5398D">
      <w:pPr>
        <w:jc w:val="both"/>
        <w:divId w:val="309789418"/>
      </w:pPr>
      <w:r>
        <w:lastRenderedPageBreak/>
        <w:t>The tests include evaluating the behavior of the OnRAMP controller and to calibrate its design for the specific control problem, for example</w:t>
      </w:r>
      <w:r w:rsidR="005A3DC4">
        <w:t>,</w:t>
      </w:r>
      <w:r>
        <w:t xml:space="preserve"> simultaneously controlling the engine controlled variables like </w:t>
      </w:r>
      <w:r w:rsidRPr="007010C4">
        <w:t>Air</w:t>
      </w:r>
      <w:r>
        <w:t xml:space="preserve"> Mass </w:t>
      </w:r>
      <w:r w:rsidRPr="007010C4">
        <w:t xml:space="preserve">Flow and </w:t>
      </w:r>
      <w:r>
        <w:t xml:space="preserve">Intake Manifold </w:t>
      </w:r>
      <w:r w:rsidRPr="007010C4">
        <w:t>Pressure</w:t>
      </w:r>
      <w:r>
        <w:rPr>
          <w:b/>
        </w:rPr>
        <w:t xml:space="preserve"> </w:t>
      </w:r>
      <w:r w:rsidR="00EF2B60">
        <w:t>while</w:t>
      </w:r>
      <w:r w:rsidRPr="00853643">
        <w:t xml:space="preserve"> </w:t>
      </w:r>
      <w:r>
        <w:t xml:space="preserve">respecting the </w:t>
      </w:r>
      <w:r w:rsidRPr="007010C4">
        <w:t xml:space="preserve">limits </w:t>
      </w:r>
      <w:r>
        <w:t>(</w:t>
      </w:r>
      <w:r w:rsidR="005A3DC4">
        <w:t>for example,</w:t>
      </w:r>
      <w:r>
        <w:t xml:space="preserve"> upper limit for turbo speed) by using engine actuators such as </w:t>
      </w:r>
      <w:r w:rsidRPr="007010C4">
        <w:t>VGT, EGR valve as actuators.</w:t>
      </w:r>
    </w:p>
    <w:p w:rsidR="005B2925" w:rsidRPr="00DF5171" w:rsidRDefault="005B2925" w:rsidP="005B2925">
      <w:pPr>
        <w:pStyle w:val="tblspace"/>
        <w:divId w:val="309789418"/>
        <w:rPr>
          <w:highlight w:val="lightGray"/>
        </w:rPr>
      </w:pPr>
    </w:p>
    <w:tbl>
      <w:tblPr>
        <w:tblW w:w="0" w:type="auto"/>
        <w:tblInd w:w="108" w:type="dxa"/>
        <w:tblLook w:val="0000"/>
      </w:tblPr>
      <w:tblGrid>
        <w:gridCol w:w="1197"/>
        <w:gridCol w:w="1716"/>
        <w:gridCol w:w="6555"/>
      </w:tblGrid>
      <w:tr w:rsidR="005B2925" w:rsidTr="005B2925">
        <w:trPr>
          <w:divId w:val="309789418"/>
          <w:cantSplit/>
        </w:trPr>
        <w:tc>
          <w:tcPr>
            <w:tcW w:w="1296" w:type="dxa"/>
            <w:tcBorders>
              <w:right w:val="single" w:sz="6" w:space="0" w:color="auto"/>
            </w:tcBorders>
            <w:vAlign w:val="center"/>
          </w:tcPr>
          <w:p w:rsidR="005B2925" w:rsidRPr="00DF5171" w:rsidRDefault="005B2925" w:rsidP="00DC012C">
            <w:pPr>
              <w:pStyle w:val="BodyText"/>
              <w:rPr>
                <w:highlight w:val="lightGray"/>
              </w:rPr>
            </w:pPr>
            <w:r>
              <w:rPr>
                <w:noProof/>
              </w:rPr>
              <w:drawing>
                <wp:inline distT="0" distB="0" distL="0" distR="0">
                  <wp:extent cx="304800" cy="304800"/>
                  <wp:effectExtent l="19050" t="0" r="0" b="0"/>
                  <wp:docPr id="11" name="Picture 1" descr="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
                          <pic:cNvPicPr>
                            <a:picLocks noChangeAspect="1" noChangeArrowheads="1"/>
                          </pic:cNvPicPr>
                        </pic:nvPicPr>
                        <pic:blipFill>
                          <a:blip r:embed="rId1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tc>
        <w:tc>
          <w:tcPr>
            <w:tcW w:w="1073" w:type="dxa"/>
            <w:tcBorders>
              <w:top w:val="single" w:sz="6" w:space="0" w:color="auto"/>
              <w:left w:val="single" w:sz="6" w:space="0" w:color="auto"/>
              <w:bottom w:val="single" w:sz="6" w:space="0" w:color="auto"/>
            </w:tcBorders>
            <w:vAlign w:val="center"/>
          </w:tcPr>
          <w:p w:rsidR="005B2925" w:rsidRPr="005B2925" w:rsidRDefault="005B2925" w:rsidP="00DC012C">
            <w:pPr>
              <w:pStyle w:val="Note"/>
            </w:pPr>
            <w:r w:rsidRPr="005B2925">
              <w:rPr>
                <w:rStyle w:val="NoteHead"/>
              </w:rPr>
              <w:t>important:</w:t>
            </w:r>
            <w:r w:rsidRPr="005B2925">
              <w:t xml:space="preserve"> </w:t>
            </w:r>
          </w:p>
        </w:tc>
        <w:tc>
          <w:tcPr>
            <w:tcW w:w="7531" w:type="dxa"/>
            <w:tcBorders>
              <w:top w:val="single" w:sz="6" w:space="0" w:color="auto"/>
              <w:left w:val="nil"/>
              <w:bottom w:val="single" w:sz="6" w:space="0" w:color="auto"/>
              <w:right w:val="single" w:sz="6" w:space="0" w:color="auto"/>
            </w:tcBorders>
            <w:vAlign w:val="center"/>
          </w:tcPr>
          <w:p w:rsidR="005B2925" w:rsidRPr="005B2925" w:rsidRDefault="005B2925" w:rsidP="005B2925">
            <w:pPr>
              <w:pStyle w:val="Note"/>
            </w:pPr>
            <w:r w:rsidRPr="005B2925">
              <w:t xml:space="preserve">This document describes general guidelines for the implementation of the designed OnRAMP controller. The safe operation of the engine is the responsibility of the user and should incorporate the standard safety practices applicable when testing any control algorithm. </w:t>
            </w:r>
          </w:p>
        </w:tc>
      </w:tr>
    </w:tbl>
    <w:p w:rsidR="005B2925" w:rsidRDefault="005B2925" w:rsidP="005B2925">
      <w:pPr>
        <w:pStyle w:val="tblspace"/>
        <w:divId w:val="309789418"/>
      </w:pPr>
    </w:p>
    <w:p w:rsidR="00E5398D" w:rsidRDefault="001874AC" w:rsidP="00E5398D">
      <w:pPr>
        <w:pStyle w:val="lineparagraph"/>
        <w:divId w:val="309789418"/>
      </w:pPr>
      <w:bookmarkStart w:id="197" w:name="OLE_LINK78"/>
      <w:bookmarkStart w:id="198" w:name="OLE_LINK79"/>
      <w:bookmarkStart w:id="199" w:name="OLE_LINK66"/>
      <w:bookmarkStart w:id="200" w:name="OLE_LINK67"/>
      <w:r>
        <w:rPr>
          <w:noProof/>
        </w:rPr>
        <w:drawing>
          <wp:inline distT="0" distB="0" distL="0" distR="0">
            <wp:extent cx="4759959" cy="119999"/>
            <wp:effectExtent l="19050" t="0" r="0" b="0"/>
            <wp:docPr id="7" name="Picture 3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E5398D" w:rsidRDefault="00E5398D" w:rsidP="00E5398D">
      <w:pPr>
        <w:pStyle w:val="Heading6"/>
        <w:divId w:val="309789418"/>
        <w:rPr>
          <w:rFonts w:eastAsia="Times New Roman"/>
        </w:rPr>
      </w:pPr>
      <w:r>
        <w:rPr>
          <w:rFonts w:eastAsia="Times New Roman"/>
        </w:rPr>
        <w:t>Related Topics</w:t>
      </w:r>
    </w:p>
    <w:p w:rsidR="00C02F83" w:rsidRDefault="00127A1B" w:rsidP="00E5398D">
      <w:pPr>
        <w:pStyle w:val="relatedtopiclink"/>
        <w:divId w:val="309789418"/>
      </w:pPr>
      <w:r>
        <w:fldChar w:fldCharType="begin"/>
      </w:r>
      <w:r w:rsidR="00C02F83">
        <w:instrText xml:space="preserve"> REF _Ref352224354 \h </w:instrText>
      </w:r>
      <w:r>
        <w:fldChar w:fldCharType="separate"/>
      </w:r>
      <w:r w:rsidR="000352E0">
        <w:rPr>
          <w:rFonts w:eastAsia="Times New Roman"/>
        </w:rPr>
        <w:t>Controller bypass setup</w:t>
      </w:r>
      <w:r>
        <w:fldChar w:fldCharType="end"/>
      </w:r>
    </w:p>
    <w:p w:rsidR="009437F3" w:rsidRDefault="009437F3" w:rsidP="00E5398D">
      <w:pPr>
        <w:pStyle w:val="relatedtopiclink"/>
        <w:divId w:val="309789418"/>
      </w:pPr>
      <w:r>
        <w:fldChar w:fldCharType="begin"/>
      </w:r>
      <w:r>
        <w:instrText xml:space="preserve"> REF _Ref357669352 \h </w:instrText>
      </w:r>
      <w:r>
        <w:fldChar w:fldCharType="separate"/>
      </w:r>
      <w:r>
        <w:t>Active Constraints Decoding</w:t>
      </w:r>
      <w:r>
        <w:fldChar w:fldCharType="end"/>
      </w:r>
    </w:p>
    <w:p w:rsidR="00E5398D" w:rsidRDefault="00127A1B" w:rsidP="00E5398D">
      <w:pPr>
        <w:pStyle w:val="relatedtopiclink"/>
        <w:divId w:val="309789418"/>
      </w:pPr>
      <w:r>
        <w:fldChar w:fldCharType="begin"/>
      </w:r>
      <w:r w:rsidR="00FB7B8A">
        <w:instrText xml:space="preserve"> REF _Ref352224383 \h </w:instrText>
      </w:r>
      <w:r>
        <w:fldChar w:fldCharType="separate"/>
      </w:r>
      <w:r w:rsidR="000352E0">
        <w:rPr>
          <w:rFonts w:eastAsia="Times New Roman"/>
        </w:rPr>
        <w:t>Test Procedures</w:t>
      </w:r>
      <w:r>
        <w:fldChar w:fldCharType="end"/>
      </w:r>
    </w:p>
    <w:p w:rsidR="00E5398D" w:rsidRDefault="00E5398D" w:rsidP="00C02F83">
      <w:pPr>
        <w:pStyle w:val="Heading2"/>
        <w:divId w:val="309789418"/>
        <w:rPr>
          <w:rFonts w:eastAsia="Times New Roman"/>
        </w:rPr>
      </w:pPr>
      <w:bookmarkStart w:id="201" w:name="_Ref352224354"/>
      <w:bookmarkStart w:id="202" w:name="_Toc356575039"/>
      <w:r>
        <w:rPr>
          <w:rFonts w:eastAsia="Times New Roman"/>
        </w:rPr>
        <w:t xml:space="preserve">Controller </w:t>
      </w:r>
      <w:r w:rsidR="000352E0">
        <w:rPr>
          <w:rFonts w:eastAsia="Times New Roman"/>
        </w:rPr>
        <w:t>B</w:t>
      </w:r>
      <w:r>
        <w:rPr>
          <w:rFonts w:eastAsia="Times New Roman"/>
        </w:rPr>
        <w:t xml:space="preserve">ypass </w:t>
      </w:r>
      <w:r w:rsidR="000352E0">
        <w:rPr>
          <w:rFonts w:eastAsia="Times New Roman"/>
        </w:rPr>
        <w:t>S</w:t>
      </w:r>
      <w:r>
        <w:rPr>
          <w:rFonts w:eastAsia="Times New Roman"/>
        </w:rPr>
        <w:t>etup</w:t>
      </w:r>
      <w:bookmarkEnd w:id="201"/>
      <w:bookmarkEnd w:id="202"/>
    </w:p>
    <w:bookmarkEnd w:id="197"/>
    <w:bookmarkEnd w:id="198"/>
    <w:p w:rsidR="00042E93" w:rsidRDefault="00042E93" w:rsidP="00042E93">
      <w:pPr>
        <w:jc w:val="both"/>
        <w:divId w:val="309789418"/>
      </w:pPr>
      <w:r>
        <w:t xml:space="preserve">The controller has to be integrated with </w:t>
      </w:r>
      <w:r w:rsidR="000B6A2A">
        <w:t xml:space="preserve">a </w:t>
      </w:r>
      <w:r>
        <w:t>Rapid Prototyping system. The OnRAMP controller is implemented in C language</w:t>
      </w:r>
      <w:r w:rsidR="00192705">
        <w:t>,</w:t>
      </w:r>
      <w:r>
        <w:t xml:space="preserve"> which ensures compatibility with </w:t>
      </w:r>
      <w:r w:rsidR="0050316E">
        <w:t xml:space="preserve">a </w:t>
      </w:r>
      <w:r>
        <w:t xml:space="preserve">large number of platforms. If needed, the Simulink S-function wrapper is prepared during the deployment process. </w:t>
      </w:r>
    </w:p>
    <w:p w:rsidR="00042E93" w:rsidRDefault="001874AC" w:rsidP="00042E93">
      <w:pPr>
        <w:keepNext/>
        <w:jc w:val="center"/>
        <w:divId w:val="309789418"/>
      </w:pPr>
      <w:r>
        <w:rPr>
          <w:noProof/>
        </w:rPr>
        <w:lastRenderedPageBreak/>
        <w:drawing>
          <wp:inline distT="0" distB="0" distL="0" distR="0">
            <wp:extent cx="4086225" cy="3558831"/>
            <wp:effectExtent l="19050" t="0" r="9525"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cstate="print"/>
                    <a:srcRect/>
                    <a:stretch>
                      <a:fillRect/>
                    </a:stretch>
                  </pic:blipFill>
                  <pic:spPr bwMode="auto">
                    <a:xfrm>
                      <a:off x="0" y="0"/>
                      <a:ext cx="4087837" cy="3560235"/>
                    </a:xfrm>
                    <a:prstGeom prst="rect">
                      <a:avLst/>
                    </a:prstGeom>
                    <a:noFill/>
                    <a:ln w="9525">
                      <a:noFill/>
                      <a:miter lim="800000"/>
                      <a:headEnd/>
                      <a:tailEnd/>
                    </a:ln>
                  </pic:spPr>
                </pic:pic>
              </a:graphicData>
            </a:graphic>
          </wp:inline>
        </w:drawing>
      </w:r>
    </w:p>
    <w:p w:rsidR="00042E93" w:rsidRPr="00ED5CF1" w:rsidRDefault="00042E93" w:rsidP="00042E93">
      <w:pPr>
        <w:jc w:val="both"/>
        <w:divId w:val="309789418"/>
      </w:pPr>
      <w:r>
        <w:t xml:space="preserve">The data acquisition system must be configured to log all data entering and exiting the OnRAMP controller block and, if possible, all signals that were used for the engine model identification. These </w:t>
      </w:r>
      <w:r w:rsidR="005A34D4">
        <w:t xml:space="preserve">signals </w:t>
      </w:r>
      <w:r>
        <w:t xml:space="preserve">are typically needed for the controller diagnostic and controller performance evaluation. </w:t>
      </w:r>
    </w:p>
    <w:p w:rsidR="00EF2B60" w:rsidRDefault="00192705" w:rsidP="00DA3A01">
      <w:pPr>
        <w:jc w:val="both"/>
        <w:divId w:val="309789418"/>
      </w:pPr>
      <w:r>
        <w:t>A</w:t>
      </w:r>
      <w:r w:rsidR="00EF2B60">
        <w:t>lways perform the controller integration with OnRAMP Support Team to ensure that the controller is integrated correctly.</w:t>
      </w:r>
    </w:p>
    <w:p w:rsidR="002C464C" w:rsidRDefault="001874AC" w:rsidP="002C464C">
      <w:pPr>
        <w:pStyle w:val="lineparagraph"/>
        <w:divId w:val="309789418"/>
      </w:pPr>
      <w:r>
        <w:rPr>
          <w:noProof/>
        </w:rPr>
        <w:drawing>
          <wp:inline distT="0" distB="0" distL="0" distR="0">
            <wp:extent cx="4759959" cy="119999"/>
            <wp:effectExtent l="19050" t="0" r="0" b="0"/>
            <wp:docPr id="520" name="Picture 3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2C464C" w:rsidRDefault="002C464C" w:rsidP="002C464C">
      <w:pPr>
        <w:pStyle w:val="Heading6"/>
        <w:divId w:val="309789418"/>
        <w:rPr>
          <w:rFonts w:eastAsia="Times New Roman"/>
        </w:rPr>
      </w:pPr>
      <w:r>
        <w:rPr>
          <w:rFonts w:eastAsia="Times New Roman"/>
        </w:rPr>
        <w:t>Related Topics</w:t>
      </w:r>
    </w:p>
    <w:p w:rsidR="002C464C" w:rsidRPr="00E5398D" w:rsidRDefault="009437F3" w:rsidP="00680032">
      <w:pPr>
        <w:pStyle w:val="relatedtopiclink"/>
        <w:divId w:val="309789418"/>
        <w:rPr>
          <w:i/>
          <w:iCs/>
          <w:sz w:val="18"/>
          <w:szCs w:val="18"/>
        </w:rPr>
      </w:pPr>
      <w:r>
        <w:rPr>
          <w:i/>
          <w:iCs/>
          <w:sz w:val="18"/>
          <w:szCs w:val="18"/>
        </w:rPr>
        <w:fldChar w:fldCharType="begin"/>
      </w:r>
      <w:r>
        <w:rPr>
          <w:i/>
          <w:iCs/>
          <w:sz w:val="18"/>
          <w:szCs w:val="18"/>
        </w:rPr>
        <w:instrText xml:space="preserve"> REF _Ref357669344 \h </w:instrText>
      </w:r>
      <w:r>
        <w:rPr>
          <w:i/>
          <w:iCs/>
          <w:sz w:val="18"/>
          <w:szCs w:val="18"/>
        </w:rPr>
      </w:r>
      <w:r>
        <w:rPr>
          <w:i/>
          <w:iCs/>
          <w:sz w:val="18"/>
          <w:szCs w:val="18"/>
        </w:rPr>
        <w:fldChar w:fldCharType="separate"/>
      </w:r>
      <w:r>
        <w:t>Active Constraints Decoding</w:t>
      </w:r>
      <w:r>
        <w:rPr>
          <w:i/>
          <w:iCs/>
          <w:sz w:val="18"/>
          <w:szCs w:val="18"/>
        </w:rPr>
        <w:fldChar w:fldCharType="end"/>
      </w:r>
    </w:p>
    <w:p w:rsidR="00FA5B46" w:rsidRDefault="00FA5B46" w:rsidP="00FA5B46">
      <w:pPr>
        <w:pStyle w:val="Heading2"/>
        <w:divId w:val="309789418"/>
      </w:pPr>
      <w:bookmarkStart w:id="203" w:name="_Toc356575040"/>
      <w:bookmarkStart w:id="204" w:name="_Ref352224383"/>
      <w:bookmarkStart w:id="205" w:name="_Ref352224481"/>
      <w:bookmarkStart w:id="206" w:name="_Ref357669344"/>
      <w:bookmarkStart w:id="207" w:name="_Ref357669352"/>
      <w:r>
        <w:t>Active Constraints Decoding</w:t>
      </w:r>
      <w:bookmarkEnd w:id="203"/>
      <w:bookmarkEnd w:id="206"/>
      <w:bookmarkEnd w:id="207"/>
    </w:p>
    <w:p w:rsidR="00127A1B" w:rsidRDefault="00063A14" w:rsidP="00127A1B">
      <w:pPr>
        <w:jc w:val="both"/>
        <w:divId w:val="309789418"/>
      </w:pPr>
      <w:r>
        <w:t xml:space="preserve">In order to find out which constraints </w:t>
      </w:r>
      <w:r w:rsidR="006029ED">
        <w:t>a</w:t>
      </w:r>
      <w:r>
        <w:t>re activated during th</w:t>
      </w:r>
      <w:r w:rsidR="00864D13">
        <w:t>e tests</w:t>
      </w:r>
      <w:r w:rsidR="00357C53">
        <w:t>,</w:t>
      </w:r>
      <w:r w:rsidR="00864D13">
        <w:t xml:space="preserve"> log</w:t>
      </w:r>
      <w:r w:rsidR="006029ED">
        <w:t xml:space="preserve"> the</w:t>
      </w:r>
      <w:r w:rsidR="00864D13">
        <w:t xml:space="preserve"> </w:t>
      </w:r>
      <w:bookmarkStart w:id="208" w:name="OLE_LINK58"/>
      <w:bookmarkStart w:id="209" w:name="OLE_LINK59"/>
      <w:r w:rsidR="00127A1B" w:rsidRPr="00127A1B">
        <w:rPr>
          <w:b/>
        </w:rPr>
        <w:t>Active FC combination</w:t>
      </w:r>
      <w:bookmarkEnd w:id="208"/>
      <w:bookmarkEnd w:id="209"/>
      <w:r w:rsidR="00864D13">
        <w:t xml:space="preserve"> </w:t>
      </w:r>
      <w:r w:rsidR="00E521D7">
        <w:t>signal</w:t>
      </w:r>
      <w:r w:rsidR="00864D13">
        <w:t xml:space="preserve"> (</w:t>
      </w:r>
      <w:r w:rsidR="00357C53">
        <w:t>the third</w:t>
      </w:r>
      <w:r w:rsidR="00864D13">
        <w:t xml:space="preserve"> pin of OutGroup2) of the OnRAMP controller.</w:t>
      </w:r>
      <w:r w:rsidR="00D81270">
        <w:t xml:space="preserve"> </w:t>
      </w:r>
    </w:p>
    <w:p w:rsidR="00127A1B" w:rsidRDefault="006029ED" w:rsidP="00127A1B">
      <w:pPr>
        <w:jc w:val="both"/>
        <w:divId w:val="309789418"/>
      </w:pPr>
      <w:r>
        <w:t>It is possible to obtain t</w:t>
      </w:r>
      <w:r w:rsidR="00D81270">
        <w:t xml:space="preserve">he particular set of activated constraints by applying decimal to binary transformation of </w:t>
      </w:r>
      <w:r w:rsidR="00357C53">
        <w:t xml:space="preserve">the </w:t>
      </w:r>
      <w:r w:rsidR="00D81270">
        <w:t xml:space="preserve">measured </w:t>
      </w:r>
      <w:bookmarkStart w:id="210" w:name="OLE_LINK89"/>
      <w:bookmarkStart w:id="211" w:name="OLE_LINK90"/>
      <w:bookmarkStart w:id="212" w:name="OLE_LINK116"/>
      <w:r w:rsidR="00127A1B" w:rsidRPr="00127A1B">
        <w:rPr>
          <w:b/>
        </w:rPr>
        <w:t>Active FC combination</w:t>
      </w:r>
      <w:r w:rsidR="00D81270">
        <w:t xml:space="preserve"> signal</w:t>
      </w:r>
      <w:bookmarkEnd w:id="210"/>
      <w:bookmarkEnd w:id="211"/>
      <w:bookmarkEnd w:id="212"/>
      <w:r w:rsidR="00D81270">
        <w:t>.</w:t>
      </w:r>
      <w:r w:rsidR="00B04F1C">
        <w:t xml:space="preserve"> In this transformation</w:t>
      </w:r>
      <w:r w:rsidR="00357C53">
        <w:t>,</w:t>
      </w:r>
      <w:r w:rsidR="00B04F1C">
        <w:t xml:space="preserve"> the minimum and maximum limits of all manipulated and controlled variables occupy the same bit. </w:t>
      </w:r>
      <w:r w:rsidR="00357C53">
        <w:t>I</w:t>
      </w:r>
      <w:r w:rsidR="00B04F1C">
        <w:t>t is not possible to distinguish if minimum or maximum limit was exceed</w:t>
      </w:r>
      <w:r w:rsidR="00942A1F">
        <w:t>ed</w:t>
      </w:r>
      <w:r w:rsidR="00B04F1C">
        <w:t xml:space="preserve"> for </w:t>
      </w:r>
      <w:r>
        <w:t xml:space="preserve">a </w:t>
      </w:r>
      <w:r w:rsidR="00B04F1C">
        <w:t>particular variable.</w:t>
      </w:r>
    </w:p>
    <w:p w:rsidR="00127A1B" w:rsidRDefault="00620C7E" w:rsidP="00127A1B">
      <w:pPr>
        <w:jc w:val="both"/>
        <w:divId w:val="309789418"/>
      </w:pPr>
      <w:r>
        <w:t>A</w:t>
      </w:r>
      <w:r w:rsidR="00B04F1C">
        <w:t xml:space="preserve">ll manipulated variables are listed in the same order as they </w:t>
      </w:r>
      <w:r w:rsidR="004F7B3F">
        <w:t xml:space="preserve">appear </w:t>
      </w:r>
      <w:r w:rsidR="00B04F1C">
        <w:t>on</w:t>
      </w:r>
      <w:r w:rsidR="004F7B3F">
        <w:t xml:space="preserve"> the</w:t>
      </w:r>
      <w:r w:rsidR="00B04F1C">
        <w:t xml:space="preserve"> </w:t>
      </w:r>
      <w:bookmarkStart w:id="213" w:name="OLE_LINK99"/>
      <w:bookmarkStart w:id="214" w:name="OLE_LINK100"/>
      <w:r w:rsidR="001A61E8">
        <w:rPr>
          <w:b/>
        </w:rPr>
        <w:t xml:space="preserve">Deployment </w:t>
      </w:r>
      <w:bookmarkEnd w:id="213"/>
      <w:bookmarkEnd w:id="214"/>
      <w:r w:rsidR="00B04F1C">
        <w:t xml:space="preserve">page. </w:t>
      </w:r>
      <w:r w:rsidR="00C81EE3">
        <w:t xml:space="preserve">If </w:t>
      </w:r>
      <w:r w:rsidR="00127A1B" w:rsidRPr="00127A1B">
        <w:rPr>
          <w:b/>
        </w:rPr>
        <w:t>MV blocks</w:t>
      </w:r>
      <w:r w:rsidR="00C81EE3">
        <w:t xml:space="preserve"> </w:t>
      </w:r>
      <w:r w:rsidR="00942A1F">
        <w:t>option</w:t>
      </w:r>
      <w:r w:rsidR="00C81EE3">
        <w:t xml:space="preserve"> on </w:t>
      </w:r>
      <w:r w:rsidR="00127A1B" w:rsidRPr="00127A1B">
        <w:rPr>
          <w:b/>
        </w:rPr>
        <w:t xml:space="preserve">Feedback Design </w:t>
      </w:r>
      <w:r w:rsidR="00357C53" w:rsidRPr="00357C53">
        <w:rPr>
          <w:b/>
        </w:rPr>
        <w:sym w:font="Wingdings" w:char="F0E0"/>
      </w:r>
      <w:r w:rsidR="00127A1B" w:rsidRPr="00127A1B">
        <w:rPr>
          <w:b/>
        </w:rPr>
        <w:t xml:space="preserve"> Advanced Tuning</w:t>
      </w:r>
      <w:r w:rsidR="00357C53" w:rsidRPr="00357C53">
        <w:rPr>
          <w:b/>
        </w:rPr>
        <w:sym w:font="Wingdings" w:char="F0E0"/>
      </w:r>
      <w:r w:rsidR="00127A1B" w:rsidRPr="00127A1B">
        <w:rPr>
          <w:b/>
        </w:rPr>
        <w:t xml:space="preserve"> Prediction Horizon Settings</w:t>
      </w:r>
      <w:r w:rsidR="00B04F1C">
        <w:t xml:space="preserve"> </w:t>
      </w:r>
      <w:r w:rsidR="00942A1F">
        <w:t>was changed</w:t>
      </w:r>
      <w:r>
        <w:t>,</w:t>
      </w:r>
      <w:r w:rsidR="00942A1F">
        <w:t xml:space="preserve"> then the manipulated variables are repeated in the same order </w:t>
      </w:r>
      <w:r>
        <w:t>as</w:t>
      </w:r>
      <w:r w:rsidR="00942A1F">
        <w:t xml:space="preserve"> many times as the number of manipulated variable blocks. </w:t>
      </w:r>
      <w:r w:rsidR="00820CDC" w:rsidRPr="00820CDC">
        <w:t>A</w:t>
      </w:r>
      <w:r w:rsidR="00942A1F" w:rsidRPr="00820CDC">
        <w:t>ll</w:t>
      </w:r>
      <w:r w:rsidR="00942A1F">
        <w:t xml:space="preserve"> the considered limits for the controlled variables are</w:t>
      </w:r>
      <w:r w:rsidR="00820CDC">
        <w:t xml:space="preserve"> then</w:t>
      </w:r>
      <w:r w:rsidR="00942A1F">
        <w:t xml:space="preserve"> listed</w:t>
      </w:r>
      <w:r w:rsidR="001A61E8">
        <w:t xml:space="preserve"> in the same order as they are shown on </w:t>
      </w:r>
      <w:r w:rsidR="001A61E8">
        <w:rPr>
          <w:b/>
        </w:rPr>
        <w:t xml:space="preserve">Deployment </w:t>
      </w:r>
      <w:r w:rsidR="001A61E8">
        <w:t>page</w:t>
      </w:r>
      <w:r w:rsidR="00942A1F">
        <w:t>.</w:t>
      </w:r>
    </w:p>
    <w:p w:rsidR="00127A1B" w:rsidRDefault="00DE184B" w:rsidP="00127A1B">
      <w:pPr>
        <w:jc w:val="both"/>
        <w:divId w:val="309789418"/>
      </w:pPr>
      <w:r>
        <w:lastRenderedPageBreak/>
        <w:t xml:space="preserve">The order of variables can be also found in the </w:t>
      </w:r>
      <w:r w:rsidR="00127A1B" w:rsidRPr="00357C53">
        <w:rPr>
          <w:i/>
        </w:rPr>
        <w:t>controller_description.txt</w:t>
      </w:r>
      <w:r w:rsidRPr="00357C53">
        <w:rPr>
          <w:i/>
        </w:rPr>
        <w:t xml:space="preserve"> </w:t>
      </w:r>
      <w:r>
        <w:t>file</w:t>
      </w:r>
      <w:r w:rsidR="00942A1F">
        <w:t xml:space="preserve"> </w:t>
      </w:r>
      <w:r>
        <w:t xml:space="preserve">in the </w:t>
      </w:r>
      <w:r w:rsidR="004E0D0D" w:rsidRPr="004E0D0D">
        <w:t>section</w:t>
      </w:r>
      <w:r w:rsidR="00127A1B" w:rsidRPr="00127A1B">
        <w:rPr>
          <w:b/>
        </w:rPr>
        <w:t xml:space="preserve"> Elements of output array OutGroup3</w:t>
      </w:r>
      <w:r>
        <w:t>. This file is created automatically during the deployment process.</w:t>
      </w:r>
    </w:p>
    <w:p w:rsidR="00127A1B" w:rsidRDefault="00357C53" w:rsidP="00127A1B">
      <w:pPr>
        <w:jc w:val="both"/>
        <w:divId w:val="309789418"/>
      </w:pPr>
      <w:r>
        <w:t>T</w:t>
      </w:r>
      <w:r w:rsidR="00AE3B3B">
        <w:t>he indication by</w:t>
      </w:r>
      <w:r w:rsidR="004F7B3F">
        <w:t xml:space="preserve"> the</w:t>
      </w:r>
      <w:r w:rsidR="00AE3B3B">
        <w:t xml:space="preserve"> </w:t>
      </w:r>
      <w:bookmarkStart w:id="215" w:name="OLE_LINK117"/>
      <w:bookmarkStart w:id="216" w:name="OLE_LINK118"/>
      <w:bookmarkStart w:id="217" w:name="OLE_LINK119"/>
      <w:r w:rsidR="00AE3B3B" w:rsidRPr="00D81270">
        <w:rPr>
          <w:b/>
        </w:rPr>
        <w:t>Active FC combination</w:t>
      </w:r>
      <w:r w:rsidR="00AE3B3B">
        <w:t xml:space="preserve"> </w:t>
      </w:r>
      <w:bookmarkEnd w:id="215"/>
      <w:bookmarkEnd w:id="216"/>
      <w:bookmarkEnd w:id="217"/>
      <w:r w:rsidR="00AE3B3B">
        <w:t xml:space="preserve">signal that some controlled variable exceeds its limit </w:t>
      </w:r>
      <w:r w:rsidR="00A545A7">
        <w:t xml:space="preserve">at some time does not necessarily mean that measured signal of this controlled variable at this time would really exceed its limit. </w:t>
      </w:r>
      <w:r w:rsidR="009E3EAB">
        <w:t xml:space="preserve">This </w:t>
      </w:r>
      <w:r w:rsidR="004F7B3F">
        <w:t>is true</w:t>
      </w:r>
      <w:r w:rsidR="009E3EAB">
        <w:t xml:space="preserve"> only when</w:t>
      </w:r>
      <w:r w:rsidR="00747FF2">
        <w:t xml:space="preserve"> the system is in steady-state</w:t>
      </w:r>
      <w:r w:rsidR="004F7B3F">
        <w:t>,</w:t>
      </w:r>
      <w:r w:rsidR="00747FF2">
        <w:t xml:space="preserve"> since the prediction</w:t>
      </w:r>
      <w:r w:rsidR="00317A90">
        <w:t xml:space="preserve"> of the system evolution would </w:t>
      </w:r>
      <w:r w:rsidR="004F7B3F">
        <w:t xml:space="preserve">also </w:t>
      </w:r>
      <w:r w:rsidR="00317A90">
        <w:t>be constant.</w:t>
      </w:r>
    </w:p>
    <w:p w:rsidR="00127A1B" w:rsidRDefault="00AA14F6" w:rsidP="00127A1B">
      <w:pPr>
        <w:jc w:val="both"/>
        <w:divId w:val="309789418"/>
      </w:pPr>
      <w:r>
        <w:t>However,</w:t>
      </w:r>
      <w:r w:rsidR="00317A90">
        <w:t xml:space="preserve"> d</w:t>
      </w:r>
      <w:r w:rsidR="009E3EAB">
        <w:t xml:space="preserve">uring transients </w:t>
      </w:r>
      <w:r w:rsidR="002B4E9A">
        <w:t xml:space="preserve">it is possible that </w:t>
      </w:r>
      <w:r w:rsidR="002B4E9A" w:rsidRPr="00D81270">
        <w:rPr>
          <w:b/>
        </w:rPr>
        <w:t>Active FC combination</w:t>
      </w:r>
      <w:r w:rsidR="002B4E9A">
        <w:rPr>
          <w:b/>
        </w:rPr>
        <w:t xml:space="preserve"> </w:t>
      </w:r>
      <w:r w:rsidR="004E0D0D" w:rsidRPr="004E0D0D">
        <w:t xml:space="preserve">signal can indicate </w:t>
      </w:r>
      <w:r w:rsidR="00747FF2">
        <w:t>limit violatio</w:t>
      </w:r>
      <w:r w:rsidR="00317A90">
        <w:t>n</w:t>
      </w:r>
      <w:r>
        <w:t>,</w:t>
      </w:r>
      <w:r w:rsidR="00317A90">
        <w:t xml:space="preserve"> </w:t>
      </w:r>
      <w:r w:rsidR="000827B0">
        <w:t>although the real measured signal is far away from limit</w:t>
      </w:r>
      <w:r>
        <w:t xml:space="preserve"> since</w:t>
      </w:r>
      <w:r w:rsidR="000827B0">
        <w:t xml:space="preserve"> </w:t>
      </w:r>
      <w:r>
        <w:t>d</w:t>
      </w:r>
      <w:r w:rsidR="00317A90">
        <w:t>uring the</w:t>
      </w:r>
      <w:r w:rsidR="00ED6CA3">
        <w:t xml:space="preserve"> time period defined by prediction horizon</w:t>
      </w:r>
      <w:r>
        <w:t>,</w:t>
      </w:r>
      <w:r w:rsidR="00ED6CA3">
        <w:t xml:space="preserve"> the</w:t>
      </w:r>
      <w:r w:rsidR="00317A90">
        <w:t xml:space="preserve"> future system evolution </w:t>
      </w:r>
      <w:r w:rsidR="00DB27FF">
        <w:t xml:space="preserve">of controlled variable </w:t>
      </w:r>
      <w:r w:rsidR="00317A90">
        <w:t>will hit the limit.</w:t>
      </w:r>
    </w:p>
    <w:p w:rsidR="00127A1B" w:rsidRDefault="00EA7C58" w:rsidP="001B5378">
      <w:pPr>
        <w:pStyle w:val="Heading4"/>
        <w:divId w:val="309789418"/>
      </w:pPr>
      <w:bookmarkStart w:id="218" w:name="_Toc356575041"/>
      <w:r>
        <w:t xml:space="preserve">Example of </w:t>
      </w:r>
      <w:r w:rsidR="00CD68A0">
        <w:t xml:space="preserve">Active Constraints </w:t>
      </w:r>
      <w:r>
        <w:t>Decoding</w:t>
      </w:r>
      <w:bookmarkEnd w:id="218"/>
    </w:p>
    <w:p w:rsidR="00127A1B" w:rsidRDefault="00332822" w:rsidP="00127A1B">
      <w:pPr>
        <w:divId w:val="309789418"/>
      </w:pPr>
      <w:r>
        <w:t>In this example,</w:t>
      </w:r>
      <w:r w:rsidR="00D31D0E">
        <w:t xml:space="preserve"> OnRAMP controller was configured so that it has manipulated variables in th</w:t>
      </w:r>
      <w:r w:rsidR="00DD01F2">
        <w:t>is</w:t>
      </w:r>
      <w:r w:rsidR="00D31D0E">
        <w:t xml:space="preserve"> order:</w:t>
      </w:r>
    </w:p>
    <w:p w:rsidR="00127A1B" w:rsidRDefault="00D31D0E" w:rsidP="00127A1B">
      <w:pPr>
        <w:pStyle w:val="ListParagraph"/>
        <w:numPr>
          <w:ilvl w:val="0"/>
          <w:numId w:val="185"/>
        </w:numPr>
        <w:divId w:val="309789418"/>
      </w:pPr>
      <w:bookmarkStart w:id="219" w:name="OLE_LINK101"/>
      <w:bookmarkStart w:id="220" w:name="OLE_LINK102"/>
      <w:r>
        <w:t>E</w:t>
      </w:r>
      <w:r w:rsidR="00336763">
        <w:t xml:space="preserve">GR </w:t>
      </w:r>
      <w:r>
        <w:t>position</w:t>
      </w:r>
    </w:p>
    <w:p w:rsidR="00127A1B" w:rsidRDefault="00D31D0E" w:rsidP="00127A1B">
      <w:pPr>
        <w:pStyle w:val="ListParagraph"/>
        <w:numPr>
          <w:ilvl w:val="0"/>
          <w:numId w:val="185"/>
        </w:numPr>
        <w:divId w:val="309789418"/>
      </w:pPr>
      <w:bookmarkStart w:id="221" w:name="OLE_LINK103"/>
      <w:bookmarkStart w:id="222" w:name="OLE_LINK104"/>
      <w:bookmarkEnd w:id="219"/>
      <w:bookmarkEnd w:id="220"/>
      <w:r>
        <w:t>Vane</w:t>
      </w:r>
      <w:r w:rsidR="00336763">
        <w:t xml:space="preserve"> </w:t>
      </w:r>
      <w:r>
        <w:t>position</w:t>
      </w:r>
      <w:bookmarkEnd w:id="221"/>
      <w:bookmarkEnd w:id="222"/>
    </w:p>
    <w:p w:rsidR="00127A1B" w:rsidRDefault="00DD01F2" w:rsidP="00127A1B">
      <w:pPr>
        <w:divId w:val="309789418"/>
      </w:pPr>
      <w:r>
        <w:t>O</w:t>
      </w:r>
      <w:r w:rsidR="00D31D0E">
        <w:t xml:space="preserve">n the following controller variables the maximum limit </w:t>
      </w:r>
      <w:r w:rsidR="00332822">
        <w:t>has been</w:t>
      </w:r>
      <w:r w:rsidR="00D31D0E">
        <w:t xml:space="preserve"> applied</w:t>
      </w:r>
      <w:r w:rsidR="00332822">
        <w:t>:</w:t>
      </w:r>
    </w:p>
    <w:p w:rsidR="00127A1B" w:rsidRDefault="00D31D0E" w:rsidP="00127A1B">
      <w:pPr>
        <w:pStyle w:val="ListParagraph"/>
        <w:numPr>
          <w:ilvl w:val="0"/>
          <w:numId w:val="186"/>
        </w:numPr>
        <w:divId w:val="309789418"/>
      </w:pPr>
      <w:bookmarkStart w:id="223" w:name="OLE_LINK105"/>
      <w:bookmarkStart w:id="224" w:name="OLE_LINK106"/>
      <w:r>
        <w:t>Temp</w:t>
      </w:r>
      <w:r w:rsidR="00336763">
        <w:t xml:space="preserve"> </w:t>
      </w:r>
      <w:r>
        <w:t>before</w:t>
      </w:r>
      <w:r w:rsidR="00336763">
        <w:t xml:space="preserve"> </w:t>
      </w:r>
      <w:r>
        <w:t>turbine</w:t>
      </w:r>
    </w:p>
    <w:p w:rsidR="00127A1B" w:rsidRDefault="00D31D0E" w:rsidP="00127A1B">
      <w:pPr>
        <w:pStyle w:val="ListParagraph"/>
        <w:numPr>
          <w:ilvl w:val="0"/>
          <w:numId w:val="186"/>
        </w:numPr>
        <w:jc w:val="both"/>
        <w:divId w:val="309789418"/>
      </w:pPr>
      <w:bookmarkStart w:id="225" w:name="OLE_LINK107"/>
      <w:bookmarkStart w:id="226" w:name="OLE_LINK108"/>
      <w:bookmarkEnd w:id="223"/>
      <w:bookmarkEnd w:id="224"/>
      <w:r>
        <w:t>Turbine</w:t>
      </w:r>
      <w:r w:rsidR="00336763">
        <w:t xml:space="preserve"> </w:t>
      </w:r>
      <w:r>
        <w:t>speed</w:t>
      </w:r>
    </w:p>
    <w:bookmarkEnd w:id="225"/>
    <w:bookmarkEnd w:id="226"/>
    <w:p w:rsidR="00127A1B" w:rsidRDefault="00332822" w:rsidP="00127A1B">
      <w:pPr>
        <w:pStyle w:val="ListParagraph"/>
        <w:ind w:left="0"/>
        <w:jc w:val="both"/>
        <w:divId w:val="309789418"/>
      </w:pPr>
      <w:r>
        <w:t>T</w:t>
      </w:r>
      <w:r w:rsidR="00C06C1A">
        <w:t>he order of variables in the binary representation is:</w:t>
      </w:r>
    </w:p>
    <w:tbl>
      <w:tblPr>
        <w:tblStyle w:val="TableGrid"/>
        <w:tblW w:w="0" w:type="auto"/>
        <w:tblLook w:val="04A0"/>
      </w:tblPr>
      <w:tblGrid>
        <w:gridCol w:w="1188"/>
        <w:gridCol w:w="2160"/>
        <w:gridCol w:w="2340"/>
        <w:gridCol w:w="1620"/>
        <w:gridCol w:w="2268"/>
      </w:tblGrid>
      <w:tr w:rsidR="007A125D" w:rsidTr="00E051A4">
        <w:trPr>
          <w:divId w:val="309789418"/>
        </w:trPr>
        <w:tc>
          <w:tcPr>
            <w:tcW w:w="1188" w:type="dxa"/>
            <w:vAlign w:val="center"/>
          </w:tcPr>
          <w:p w:rsidR="00127A1B" w:rsidRDefault="00127A1B" w:rsidP="00127A1B">
            <w:pPr>
              <w:pStyle w:val="ListParagraph"/>
              <w:ind w:left="0"/>
              <w:jc w:val="center"/>
            </w:pPr>
          </w:p>
        </w:tc>
        <w:tc>
          <w:tcPr>
            <w:tcW w:w="2160" w:type="dxa"/>
            <w:vAlign w:val="center"/>
          </w:tcPr>
          <w:p w:rsidR="00127A1B" w:rsidRDefault="00C06C1A" w:rsidP="00127A1B">
            <w:pPr>
              <w:pStyle w:val="ListParagraph"/>
              <w:ind w:left="0"/>
              <w:jc w:val="center"/>
            </w:pPr>
            <w:r>
              <w:t>Most significant bit</w:t>
            </w:r>
          </w:p>
        </w:tc>
        <w:tc>
          <w:tcPr>
            <w:tcW w:w="2340" w:type="dxa"/>
            <w:vAlign w:val="center"/>
          </w:tcPr>
          <w:p w:rsidR="00127A1B" w:rsidRDefault="00127A1B" w:rsidP="00127A1B">
            <w:pPr>
              <w:pStyle w:val="ListParagraph"/>
              <w:ind w:left="0"/>
              <w:jc w:val="center"/>
            </w:pPr>
          </w:p>
        </w:tc>
        <w:tc>
          <w:tcPr>
            <w:tcW w:w="1620" w:type="dxa"/>
            <w:vAlign w:val="center"/>
          </w:tcPr>
          <w:p w:rsidR="00127A1B" w:rsidRDefault="00127A1B" w:rsidP="00127A1B">
            <w:pPr>
              <w:pStyle w:val="ListParagraph"/>
              <w:ind w:left="0"/>
              <w:jc w:val="center"/>
            </w:pPr>
          </w:p>
        </w:tc>
        <w:tc>
          <w:tcPr>
            <w:tcW w:w="2268" w:type="dxa"/>
            <w:vAlign w:val="center"/>
          </w:tcPr>
          <w:p w:rsidR="00127A1B" w:rsidRDefault="00C06C1A" w:rsidP="00127A1B">
            <w:pPr>
              <w:pStyle w:val="ListParagraph"/>
              <w:ind w:left="0"/>
              <w:jc w:val="center"/>
            </w:pPr>
            <w:r>
              <w:t>Least significant bit</w:t>
            </w:r>
          </w:p>
        </w:tc>
      </w:tr>
      <w:tr w:rsidR="007A125D" w:rsidTr="007A125D">
        <w:trPr>
          <w:divId w:val="309789418"/>
        </w:trPr>
        <w:tc>
          <w:tcPr>
            <w:tcW w:w="1188" w:type="dxa"/>
            <w:vAlign w:val="center"/>
          </w:tcPr>
          <w:p w:rsidR="00127A1B" w:rsidRPr="00127A1B" w:rsidRDefault="00127A1B" w:rsidP="00127A1B">
            <w:pPr>
              <w:pStyle w:val="ListParagraph"/>
              <w:ind w:left="0"/>
              <w:jc w:val="center"/>
              <w:rPr>
                <w:b/>
              </w:rPr>
            </w:pPr>
            <w:r w:rsidRPr="00127A1B">
              <w:rPr>
                <w:b/>
              </w:rPr>
              <w:t>Variable</w:t>
            </w:r>
          </w:p>
        </w:tc>
        <w:tc>
          <w:tcPr>
            <w:tcW w:w="2160" w:type="dxa"/>
            <w:vAlign w:val="center"/>
          </w:tcPr>
          <w:p w:rsidR="00127A1B" w:rsidRDefault="007A125D" w:rsidP="00127A1B">
            <w:pPr>
              <w:pStyle w:val="ListParagraph"/>
              <w:ind w:left="0"/>
              <w:jc w:val="center"/>
            </w:pPr>
            <w:bookmarkStart w:id="227" w:name="OLE_LINK112"/>
            <w:bookmarkStart w:id="228" w:name="OLE_LINK113"/>
            <w:r>
              <w:t>Turbine</w:t>
            </w:r>
            <w:r w:rsidR="00336763">
              <w:t xml:space="preserve"> </w:t>
            </w:r>
            <w:r>
              <w:t>speed</w:t>
            </w:r>
            <w:bookmarkEnd w:id="227"/>
            <w:bookmarkEnd w:id="228"/>
          </w:p>
        </w:tc>
        <w:tc>
          <w:tcPr>
            <w:tcW w:w="2340" w:type="dxa"/>
            <w:vAlign w:val="center"/>
          </w:tcPr>
          <w:p w:rsidR="00127A1B" w:rsidRDefault="00C06C1A" w:rsidP="00127A1B">
            <w:pPr>
              <w:pStyle w:val="ListParagraph"/>
              <w:ind w:left="0"/>
              <w:jc w:val="center"/>
            </w:pPr>
            <w:r>
              <w:t>Temp</w:t>
            </w:r>
            <w:r w:rsidR="00336763">
              <w:t xml:space="preserve"> </w:t>
            </w:r>
            <w:r>
              <w:t>before</w:t>
            </w:r>
            <w:r w:rsidR="00336763">
              <w:t xml:space="preserve"> </w:t>
            </w:r>
            <w:r>
              <w:t>turbine</w:t>
            </w:r>
          </w:p>
        </w:tc>
        <w:tc>
          <w:tcPr>
            <w:tcW w:w="1620" w:type="dxa"/>
            <w:vAlign w:val="center"/>
          </w:tcPr>
          <w:p w:rsidR="00127A1B" w:rsidRDefault="00C06C1A" w:rsidP="00127A1B">
            <w:pPr>
              <w:pStyle w:val="ListParagraph"/>
              <w:ind w:left="0"/>
              <w:jc w:val="center"/>
            </w:pPr>
            <w:bookmarkStart w:id="229" w:name="OLE_LINK114"/>
            <w:bookmarkStart w:id="230" w:name="OLE_LINK115"/>
            <w:r>
              <w:t>Vane</w:t>
            </w:r>
            <w:r w:rsidR="00336763">
              <w:t xml:space="preserve"> </w:t>
            </w:r>
            <w:r>
              <w:t>position</w:t>
            </w:r>
            <w:bookmarkEnd w:id="229"/>
            <w:bookmarkEnd w:id="230"/>
          </w:p>
        </w:tc>
        <w:tc>
          <w:tcPr>
            <w:tcW w:w="2268" w:type="dxa"/>
            <w:vAlign w:val="center"/>
          </w:tcPr>
          <w:p w:rsidR="00127A1B" w:rsidRDefault="00C06C1A" w:rsidP="00127A1B">
            <w:pPr>
              <w:pStyle w:val="ListParagraph"/>
              <w:ind w:left="0"/>
              <w:jc w:val="center"/>
            </w:pPr>
            <w:r>
              <w:t>E</w:t>
            </w:r>
            <w:r w:rsidR="00336763">
              <w:t xml:space="preserve">GR </w:t>
            </w:r>
            <w:r>
              <w:t>position</w:t>
            </w:r>
          </w:p>
        </w:tc>
      </w:tr>
      <w:tr w:rsidR="007A125D" w:rsidTr="007A125D">
        <w:trPr>
          <w:divId w:val="309789418"/>
        </w:trPr>
        <w:tc>
          <w:tcPr>
            <w:tcW w:w="1188" w:type="dxa"/>
            <w:vAlign w:val="center"/>
          </w:tcPr>
          <w:p w:rsidR="00127A1B" w:rsidRPr="00127A1B" w:rsidRDefault="00127A1B" w:rsidP="00127A1B">
            <w:pPr>
              <w:pStyle w:val="ListParagraph"/>
              <w:ind w:left="0"/>
              <w:jc w:val="center"/>
              <w:rPr>
                <w:b/>
              </w:rPr>
            </w:pPr>
            <w:r w:rsidRPr="00127A1B">
              <w:rPr>
                <w:b/>
              </w:rPr>
              <w:t>Weight</w:t>
            </w:r>
          </w:p>
        </w:tc>
        <w:tc>
          <w:tcPr>
            <w:tcW w:w="2160" w:type="dxa"/>
            <w:vAlign w:val="center"/>
          </w:tcPr>
          <w:p w:rsidR="00127A1B" w:rsidRDefault="007A125D" w:rsidP="00127A1B">
            <w:pPr>
              <w:pStyle w:val="ListParagraph"/>
              <w:ind w:left="0"/>
              <w:jc w:val="center"/>
            </w:pPr>
            <w:r>
              <w:t>8</w:t>
            </w:r>
          </w:p>
        </w:tc>
        <w:tc>
          <w:tcPr>
            <w:tcW w:w="2340" w:type="dxa"/>
            <w:vAlign w:val="center"/>
          </w:tcPr>
          <w:p w:rsidR="00127A1B" w:rsidRDefault="007A125D" w:rsidP="00127A1B">
            <w:pPr>
              <w:pStyle w:val="ListParagraph"/>
              <w:ind w:left="0"/>
              <w:jc w:val="center"/>
            </w:pPr>
            <w:r>
              <w:t>4</w:t>
            </w:r>
          </w:p>
        </w:tc>
        <w:tc>
          <w:tcPr>
            <w:tcW w:w="1620" w:type="dxa"/>
            <w:vAlign w:val="center"/>
          </w:tcPr>
          <w:p w:rsidR="00127A1B" w:rsidRDefault="007A125D" w:rsidP="00127A1B">
            <w:pPr>
              <w:pStyle w:val="ListParagraph"/>
              <w:ind w:left="0"/>
              <w:jc w:val="center"/>
            </w:pPr>
            <w:r>
              <w:t>2</w:t>
            </w:r>
          </w:p>
        </w:tc>
        <w:tc>
          <w:tcPr>
            <w:tcW w:w="2268" w:type="dxa"/>
            <w:vAlign w:val="center"/>
          </w:tcPr>
          <w:p w:rsidR="00127A1B" w:rsidRDefault="007A125D" w:rsidP="00127A1B">
            <w:pPr>
              <w:pStyle w:val="ListParagraph"/>
              <w:ind w:left="0"/>
              <w:jc w:val="center"/>
            </w:pPr>
            <w:r>
              <w:t>1</w:t>
            </w:r>
          </w:p>
        </w:tc>
      </w:tr>
    </w:tbl>
    <w:p w:rsidR="00332822" w:rsidRDefault="00332822" w:rsidP="00127A1B">
      <w:pPr>
        <w:jc w:val="both"/>
        <w:divId w:val="309789418"/>
      </w:pPr>
    </w:p>
    <w:p w:rsidR="00127A1B" w:rsidRDefault="00332822" w:rsidP="00127A1B">
      <w:pPr>
        <w:jc w:val="both"/>
        <w:divId w:val="309789418"/>
      </w:pPr>
      <w:r>
        <w:t>The</w:t>
      </w:r>
      <w:r w:rsidR="00D31D0E">
        <w:t xml:space="preserve"> </w:t>
      </w:r>
      <w:r w:rsidR="00127A1B" w:rsidRPr="00127A1B">
        <w:rPr>
          <w:b/>
        </w:rPr>
        <w:t>MV blocks</w:t>
      </w:r>
      <w:r w:rsidR="00146B3B">
        <w:t xml:space="preserve"> option was kept to</w:t>
      </w:r>
      <w:r w:rsidR="00CD68A0">
        <w:t xml:space="preserve"> the</w:t>
      </w:r>
      <w:r w:rsidR="00146B3B">
        <w:t xml:space="preserve"> default value and </w:t>
      </w:r>
      <w:r w:rsidR="00CD68A0">
        <w:t xml:space="preserve">the </w:t>
      </w:r>
      <w:r w:rsidR="00146B3B">
        <w:t xml:space="preserve">logged value </w:t>
      </w:r>
      <w:r w:rsidR="00CC6E40">
        <w:t>of</w:t>
      </w:r>
      <w:r>
        <w:t xml:space="preserve"> the</w:t>
      </w:r>
      <w:r w:rsidR="00CC6E40">
        <w:t xml:space="preserve"> </w:t>
      </w:r>
      <w:bookmarkStart w:id="231" w:name="OLE_LINK93"/>
      <w:bookmarkStart w:id="232" w:name="OLE_LINK96"/>
      <w:r w:rsidR="00127A1B" w:rsidRPr="00127A1B">
        <w:rPr>
          <w:b/>
        </w:rPr>
        <w:t>Active FC combination</w:t>
      </w:r>
      <w:bookmarkEnd w:id="231"/>
      <w:bookmarkEnd w:id="232"/>
      <w:r w:rsidR="00CC6E40">
        <w:t xml:space="preserve"> signal</w:t>
      </w:r>
      <w:r w:rsidR="00837E28">
        <w:t xml:space="preserve"> </w:t>
      </w:r>
      <w:r w:rsidR="00146B3B">
        <w:t xml:space="preserve">during on-engine test </w:t>
      </w:r>
      <w:r w:rsidR="00837E28">
        <w:t xml:space="preserve">was </w:t>
      </w:r>
      <w:r w:rsidR="00BA3DD4">
        <w:t>10</w:t>
      </w:r>
      <w:r w:rsidR="00146B3B">
        <w:t xml:space="preserve"> at some time</w:t>
      </w:r>
      <w:r w:rsidR="00837E28">
        <w:t>.</w:t>
      </w:r>
    </w:p>
    <w:p w:rsidR="00127A1B" w:rsidRDefault="0098777A" w:rsidP="00127A1B">
      <w:pPr>
        <w:jc w:val="both"/>
        <w:divId w:val="309789418"/>
      </w:pPr>
      <w:r>
        <w:t>To decode which constraints were activated</w:t>
      </w:r>
      <w:r w:rsidR="00332822">
        <w:t>,</w:t>
      </w:r>
      <w:r>
        <w:t xml:space="preserve"> </w:t>
      </w:r>
      <w:r w:rsidR="00BA3DD4">
        <w:t xml:space="preserve">transform </w:t>
      </w:r>
      <w:r w:rsidR="00332822">
        <w:t xml:space="preserve">the </w:t>
      </w:r>
      <w:r w:rsidR="00BA3DD4">
        <w:t xml:space="preserve">decimal value of </w:t>
      </w:r>
      <w:r w:rsidR="00BA3DD4" w:rsidRPr="00D31D0E">
        <w:rPr>
          <w:b/>
        </w:rPr>
        <w:t>Active FC combination</w:t>
      </w:r>
      <w:r w:rsidR="00BA3DD4">
        <w:rPr>
          <w:b/>
        </w:rPr>
        <w:t xml:space="preserve"> </w:t>
      </w:r>
      <w:r w:rsidR="004E0D0D" w:rsidRPr="004E0D0D">
        <w:t>to</w:t>
      </w:r>
      <w:r w:rsidR="00BA3DD4">
        <w:t xml:space="preserve"> binary representation.</w:t>
      </w:r>
    </w:p>
    <w:p w:rsidR="00127A1B" w:rsidRDefault="00BA3DD4" w:rsidP="00127A1B">
      <w:pPr>
        <w:jc w:val="both"/>
        <w:divId w:val="309789418"/>
      </w:pPr>
      <w:r>
        <w:t xml:space="preserve">10 dec = </w:t>
      </w:r>
      <w:r w:rsidR="00DA02E0">
        <w:t xml:space="preserve">8 + 0 + 2 + 0 dec = </w:t>
      </w:r>
      <w:r>
        <w:t>1010 bin</w:t>
      </w:r>
    </w:p>
    <w:p w:rsidR="00127A1B" w:rsidRDefault="00CD68A0" w:rsidP="00127A1B">
      <w:pPr>
        <w:jc w:val="both"/>
        <w:divId w:val="309789418"/>
      </w:pPr>
      <w:r>
        <w:t>Consulting</w:t>
      </w:r>
      <w:r w:rsidR="00DA02E0">
        <w:t xml:space="preserve"> the table</w:t>
      </w:r>
      <w:r>
        <w:t>,</w:t>
      </w:r>
      <w:r w:rsidR="00DA02E0">
        <w:t xml:space="preserve"> it is possible to </w:t>
      </w:r>
      <w:r w:rsidR="00332822">
        <w:t>conclude</w:t>
      </w:r>
      <w:r w:rsidR="00DA02E0">
        <w:t xml:space="preserve"> that </w:t>
      </w:r>
      <w:r w:rsidR="000931EC">
        <w:t>over the prediction horizon of controller</w:t>
      </w:r>
      <w:r>
        <w:t xml:space="preserve"> that</w:t>
      </w:r>
    </w:p>
    <w:p w:rsidR="00127A1B" w:rsidRDefault="00DA02E0" w:rsidP="00127A1B">
      <w:pPr>
        <w:pStyle w:val="ListParagraph"/>
        <w:numPr>
          <w:ilvl w:val="0"/>
          <w:numId w:val="190"/>
        </w:numPr>
        <w:jc w:val="both"/>
        <w:divId w:val="309789418"/>
      </w:pPr>
      <w:r>
        <w:t>Turbine</w:t>
      </w:r>
      <w:r w:rsidR="00336763">
        <w:t xml:space="preserve"> </w:t>
      </w:r>
      <w:r>
        <w:t xml:space="preserve">speed </w:t>
      </w:r>
      <w:r w:rsidR="000931EC">
        <w:t>was on its</w:t>
      </w:r>
      <w:r>
        <w:t xml:space="preserve"> maximum limit</w:t>
      </w:r>
      <w:r w:rsidR="00CD68A0">
        <w:t>, and</w:t>
      </w:r>
    </w:p>
    <w:p w:rsidR="00127A1B" w:rsidRDefault="00DA02E0" w:rsidP="00127A1B">
      <w:pPr>
        <w:pStyle w:val="ListParagraph"/>
        <w:numPr>
          <w:ilvl w:val="0"/>
          <w:numId w:val="190"/>
        </w:numPr>
        <w:jc w:val="both"/>
        <w:divId w:val="309789418"/>
      </w:pPr>
      <w:r>
        <w:t>Vane</w:t>
      </w:r>
      <w:r w:rsidR="00336763">
        <w:t xml:space="preserve"> </w:t>
      </w:r>
      <w:r>
        <w:t xml:space="preserve">position actuator </w:t>
      </w:r>
      <w:r w:rsidR="000931EC">
        <w:t>was</w:t>
      </w:r>
      <w:r>
        <w:t xml:space="preserve"> either on its minimum or maximum limit</w:t>
      </w:r>
    </w:p>
    <w:p w:rsidR="009437F3" w:rsidRDefault="009437F3" w:rsidP="009437F3">
      <w:pPr>
        <w:pStyle w:val="Heading6"/>
        <w:divId w:val="309789418"/>
        <w:rPr>
          <w:rFonts w:eastAsia="Times New Roman"/>
        </w:rPr>
      </w:pPr>
      <w:bookmarkStart w:id="233" w:name="_Toc356575042"/>
      <w:r>
        <w:rPr>
          <w:rFonts w:eastAsia="Times New Roman"/>
        </w:rPr>
        <w:t xml:space="preserve">Related Topic </w:t>
      </w:r>
    </w:p>
    <w:p w:rsidR="009437F3" w:rsidRDefault="009437F3" w:rsidP="009437F3">
      <w:pPr>
        <w:pStyle w:val="relatedtopiclink"/>
        <w:divId w:val="309789418"/>
        <w:rPr>
          <w:rFonts w:eastAsia="Times New Roman"/>
        </w:rPr>
      </w:pPr>
      <w:r>
        <w:rPr>
          <w:rFonts w:eastAsia="Times New Roman"/>
        </w:rPr>
        <w:fldChar w:fldCharType="begin"/>
      </w:r>
      <w:r>
        <w:rPr>
          <w:rFonts w:eastAsia="Times New Roman"/>
        </w:rPr>
        <w:instrText xml:space="preserve"> REF _Ref357669397 \h </w:instrText>
      </w:r>
      <w:r>
        <w:rPr>
          <w:rFonts w:eastAsia="Times New Roman"/>
        </w:rPr>
      </w:r>
      <w:r>
        <w:rPr>
          <w:rFonts w:eastAsia="Times New Roman"/>
        </w:rPr>
        <w:fldChar w:fldCharType="separate"/>
      </w:r>
      <w:r>
        <w:rPr>
          <w:rFonts w:eastAsia="Times New Roman"/>
        </w:rPr>
        <w:t>Test Procedures</w:t>
      </w:r>
      <w:r>
        <w:rPr>
          <w:rFonts w:eastAsia="Times New Roman"/>
        </w:rPr>
        <w:fldChar w:fldCharType="end"/>
      </w:r>
    </w:p>
    <w:p w:rsidR="002C464C" w:rsidRDefault="002C464C" w:rsidP="00FB7B8A">
      <w:pPr>
        <w:pStyle w:val="Heading2"/>
        <w:divId w:val="309789418"/>
        <w:rPr>
          <w:rFonts w:eastAsia="Times New Roman"/>
        </w:rPr>
      </w:pPr>
      <w:bookmarkStart w:id="234" w:name="_Ref357669397"/>
      <w:r>
        <w:rPr>
          <w:rFonts w:eastAsia="Times New Roman"/>
        </w:rPr>
        <w:t xml:space="preserve">Test </w:t>
      </w:r>
      <w:r w:rsidR="00D07E16">
        <w:rPr>
          <w:rFonts w:eastAsia="Times New Roman"/>
        </w:rPr>
        <w:t>P</w:t>
      </w:r>
      <w:r>
        <w:rPr>
          <w:rFonts w:eastAsia="Times New Roman"/>
        </w:rPr>
        <w:t>rocedures</w:t>
      </w:r>
      <w:bookmarkEnd w:id="204"/>
      <w:bookmarkEnd w:id="205"/>
      <w:bookmarkEnd w:id="233"/>
      <w:bookmarkEnd w:id="234"/>
    </w:p>
    <w:p w:rsidR="002C464C" w:rsidRDefault="002C464C" w:rsidP="002C464C">
      <w:pPr>
        <w:jc w:val="both"/>
        <w:divId w:val="309789418"/>
      </w:pPr>
      <w:r>
        <w:lastRenderedPageBreak/>
        <w:t>Th</w:t>
      </w:r>
      <w:r w:rsidR="001072CA">
        <w:t xml:space="preserve">ese tests are </w:t>
      </w:r>
      <w:r>
        <w:t xml:space="preserve">detailed </w:t>
      </w:r>
      <w:r w:rsidR="00C37494">
        <w:t xml:space="preserve">procedures </w:t>
      </w:r>
      <w:r>
        <w:t>to determine the behavior of the controller. The objective of these tests is to evaluate performance of the OnRAMP controller, to demonstrate multivariable behavior, and to demonstrate its capability to handle the prescribed constraints. There are several groups of different tests.</w:t>
      </w:r>
    </w:p>
    <w:p w:rsidR="001072CA" w:rsidRDefault="001072CA" w:rsidP="001072CA">
      <w:pPr>
        <w:pStyle w:val="lineparagraph"/>
        <w:divId w:val="309789418"/>
      </w:pPr>
      <w:r>
        <w:rPr>
          <w:noProof/>
        </w:rPr>
        <w:drawing>
          <wp:inline distT="0" distB="0" distL="0" distR="0">
            <wp:extent cx="4759959" cy="119999"/>
            <wp:effectExtent l="19050" t="0" r="0" b="0"/>
            <wp:docPr id="512" name="Picture 3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1072CA" w:rsidRDefault="001072CA" w:rsidP="001072CA">
      <w:pPr>
        <w:pStyle w:val="Heading6"/>
        <w:divId w:val="309789418"/>
        <w:rPr>
          <w:rFonts w:eastAsia="Times New Roman"/>
        </w:rPr>
      </w:pPr>
      <w:r>
        <w:rPr>
          <w:rFonts w:eastAsia="Times New Roman"/>
        </w:rPr>
        <w:t>Related Topics</w:t>
      </w:r>
    </w:p>
    <w:p w:rsidR="001072CA" w:rsidRDefault="00127A1B" w:rsidP="001072CA">
      <w:pPr>
        <w:pStyle w:val="relatedtopiclink"/>
        <w:divId w:val="309789418"/>
      </w:pPr>
      <w:r>
        <w:fldChar w:fldCharType="begin"/>
      </w:r>
      <w:r w:rsidR="009459B1">
        <w:instrText xml:space="preserve"> REF _Ref352224615 \h </w:instrText>
      </w:r>
      <w:r>
        <w:fldChar w:fldCharType="separate"/>
      </w:r>
      <w:r w:rsidR="000352E0">
        <w:t>Test 1: Confirm position of OnRAMP in bypass</w:t>
      </w:r>
      <w:r>
        <w:fldChar w:fldCharType="end"/>
      </w:r>
    </w:p>
    <w:p w:rsidR="00C540F3" w:rsidRDefault="00127A1B" w:rsidP="001072CA">
      <w:pPr>
        <w:pStyle w:val="relatedtopiclink"/>
        <w:divId w:val="309789418"/>
      </w:pPr>
      <w:r>
        <w:fldChar w:fldCharType="begin"/>
      </w:r>
      <w:r w:rsidR="00C540F3">
        <w:instrText xml:space="preserve"> REF _Ref352224670 \h </w:instrText>
      </w:r>
      <w:r>
        <w:fldChar w:fldCharType="separate"/>
      </w:r>
      <w:r w:rsidR="000352E0">
        <w:t>Test 2: Controller on-off test</w:t>
      </w:r>
      <w:r>
        <w:fldChar w:fldCharType="end"/>
      </w:r>
    </w:p>
    <w:p w:rsidR="00C540F3" w:rsidRDefault="00127A1B" w:rsidP="001072CA">
      <w:pPr>
        <w:pStyle w:val="relatedtopiclink"/>
        <w:divId w:val="309789418"/>
      </w:pPr>
      <w:r>
        <w:fldChar w:fldCharType="begin"/>
      </w:r>
      <w:r w:rsidR="00C540F3">
        <w:instrText xml:space="preserve"> REF _Ref352224678 \h </w:instrText>
      </w:r>
      <w:r>
        <w:fldChar w:fldCharType="separate"/>
      </w:r>
      <w:r w:rsidR="000352E0">
        <w:t>Test 3: Fixed operating point</w:t>
      </w:r>
      <w:r>
        <w:fldChar w:fldCharType="end"/>
      </w:r>
    </w:p>
    <w:p w:rsidR="000352E0" w:rsidRDefault="00127A1B" w:rsidP="001072CA">
      <w:pPr>
        <w:pStyle w:val="relatedtopiclink"/>
        <w:divId w:val="309789418"/>
      </w:pPr>
      <w:r>
        <w:fldChar w:fldCharType="begin"/>
      </w:r>
      <w:r w:rsidR="000352E0">
        <w:instrText xml:space="preserve"> REF _Ref352228057 \h </w:instrText>
      </w:r>
      <w:r>
        <w:fldChar w:fldCharType="separate"/>
      </w:r>
      <w:r w:rsidR="000352E0">
        <w:t>Test 4: Transient Operation – Operational Tests</w:t>
      </w:r>
      <w:r>
        <w:fldChar w:fldCharType="end"/>
      </w:r>
    </w:p>
    <w:p w:rsidR="000352E0" w:rsidRDefault="00127A1B" w:rsidP="001072CA">
      <w:pPr>
        <w:pStyle w:val="relatedtopiclink"/>
        <w:divId w:val="309789418"/>
      </w:pPr>
      <w:r>
        <w:fldChar w:fldCharType="begin"/>
      </w:r>
      <w:r w:rsidR="000352E0">
        <w:instrText xml:space="preserve"> REF _Ref352228066 \h </w:instrText>
      </w:r>
      <w:r>
        <w:fldChar w:fldCharType="separate"/>
      </w:r>
      <w:r w:rsidR="000352E0">
        <w:t>Test 5: Transient operation – performance tests</w:t>
      </w:r>
      <w:r>
        <w:fldChar w:fldCharType="end"/>
      </w:r>
    </w:p>
    <w:p w:rsidR="009459B1" w:rsidRDefault="009459B1" w:rsidP="001072CA">
      <w:pPr>
        <w:pStyle w:val="relatedtopiclink"/>
        <w:divId w:val="309789418"/>
      </w:pPr>
    </w:p>
    <w:p w:rsidR="00DA3A01" w:rsidRDefault="00DA3A01" w:rsidP="001072CA">
      <w:pPr>
        <w:pStyle w:val="Heading3"/>
        <w:keepNext/>
        <w:keepLines/>
        <w:spacing w:before="200" w:beforeAutospacing="0" w:after="0" w:afterAutospacing="0" w:line="276" w:lineRule="auto"/>
        <w:ind w:left="360"/>
        <w:divId w:val="309789418"/>
      </w:pPr>
      <w:bookmarkStart w:id="235" w:name="_Toc342994599"/>
      <w:bookmarkStart w:id="236" w:name="_Ref352224615"/>
      <w:bookmarkStart w:id="237" w:name="_Ref352227994"/>
      <w:bookmarkStart w:id="238" w:name="_Toc356575043"/>
      <w:r>
        <w:t xml:space="preserve">Test 1: Confirm </w:t>
      </w:r>
      <w:r w:rsidR="000514D1">
        <w:t>P</w:t>
      </w:r>
      <w:r>
        <w:t xml:space="preserve">osition of OnRAMP in </w:t>
      </w:r>
      <w:r w:rsidR="000514D1">
        <w:t>B</w:t>
      </w:r>
      <w:r>
        <w:t>ypass</w:t>
      </w:r>
      <w:bookmarkEnd w:id="235"/>
      <w:bookmarkEnd w:id="236"/>
      <w:bookmarkEnd w:id="237"/>
      <w:bookmarkEnd w:id="238"/>
    </w:p>
    <w:p w:rsidR="00640497" w:rsidRDefault="00DA3A01" w:rsidP="00DA3A01">
      <w:pPr>
        <w:ind w:left="360"/>
        <w:jc w:val="both"/>
        <w:divId w:val="309789418"/>
      </w:pPr>
      <w:r>
        <w:t xml:space="preserve">This test is intended to confirm the position of the OnRAMP controller in the bypass system. It will verify several things, </w:t>
      </w:r>
      <w:r w:rsidR="008D281C">
        <w:t>such as</w:t>
      </w:r>
      <w:r w:rsidR="00640497">
        <w:t>:</w:t>
      </w:r>
    </w:p>
    <w:p w:rsidR="00640497" w:rsidRDefault="00DA3A01" w:rsidP="0041014C">
      <w:pPr>
        <w:pStyle w:val="ListParagraph"/>
        <w:numPr>
          <w:ilvl w:val="0"/>
          <w:numId w:val="158"/>
        </w:numPr>
        <w:jc w:val="both"/>
        <w:divId w:val="309789418"/>
      </w:pPr>
      <w:r>
        <w:t xml:space="preserve">communication, </w:t>
      </w:r>
    </w:p>
    <w:p w:rsidR="00640497" w:rsidRDefault="00DA3A01" w:rsidP="0041014C">
      <w:pPr>
        <w:pStyle w:val="ListParagraph"/>
        <w:numPr>
          <w:ilvl w:val="0"/>
          <w:numId w:val="158"/>
        </w:numPr>
        <w:jc w:val="both"/>
        <w:divId w:val="309789418"/>
      </w:pPr>
      <w:r>
        <w:t xml:space="preserve">unexpected signal offsets, </w:t>
      </w:r>
    </w:p>
    <w:p w:rsidR="00640497" w:rsidRDefault="00DA3A01" w:rsidP="0041014C">
      <w:pPr>
        <w:pStyle w:val="ListParagraph"/>
        <w:numPr>
          <w:ilvl w:val="0"/>
          <w:numId w:val="158"/>
        </w:numPr>
        <w:jc w:val="both"/>
        <w:divId w:val="309789418"/>
      </w:pPr>
      <w:r>
        <w:t xml:space="preserve">unit changes </w:t>
      </w:r>
    </w:p>
    <w:p w:rsidR="00DA3A01" w:rsidRDefault="00640497" w:rsidP="00DA3A01">
      <w:pPr>
        <w:ind w:left="360"/>
        <w:jc w:val="both"/>
        <w:divId w:val="309789418"/>
      </w:pPr>
      <w:r>
        <w:t>T</w:t>
      </w:r>
      <w:r w:rsidR="00DA3A01">
        <w:t xml:space="preserve">he test will also confirm the response of controlled variables (CV) to actuators for various fuel and engine speed points so that they are comparable to the values identified from the data. </w:t>
      </w:r>
    </w:p>
    <w:p w:rsidR="00640497" w:rsidRDefault="00640497" w:rsidP="00DA3A01">
      <w:pPr>
        <w:ind w:left="360"/>
        <w:jc w:val="both"/>
        <w:divId w:val="309789418"/>
      </w:pPr>
      <w:r>
        <w:t>To perform th</w:t>
      </w:r>
      <w:r w:rsidR="00272310">
        <w:t>is</w:t>
      </w:r>
      <w:r>
        <w:t xml:space="preserve"> test:</w:t>
      </w:r>
    </w:p>
    <w:p w:rsidR="00DA3A01" w:rsidRDefault="00DA3A01" w:rsidP="0041014C">
      <w:pPr>
        <w:pStyle w:val="ListParagraph"/>
        <w:numPr>
          <w:ilvl w:val="0"/>
          <w:numId w:val="159"/>
        </w:numPr>
        <w:divId w:val="309789418"/>
      </w:pPr>
      <w:r>
        <w:t xml:space="preserve">Check once again all the units of signal inputs and outputs of the OnRAMP controller. They should be consistent with the </w:t>
      </w:r>
      <w:r w:rsidR="00AB480B">
        <w:rPr>
          <w:i/>
        </w:rPr>
        <w:t>controller_description</w:t>
      </w:r>
      <w:r w:rsidRPr="00C7145F">
        <w:rPr>
          <w:i/>
        </w:rPr>
        <w:t>.txt</w:t>
      </w:r>
      <w:r>
        <w:t xml:space="preserve"> file</w:t>
      </w:r>
      <w:r w:rsidR="00C7145F">
        <w:t>,</w:t>
      </w:r>
      <w:r>
        <w:t xml:space="preserve"> which was created during the controller deployment.</w:t>
      </w:r>
    </w:p>
    <w:p w:rsidR="00DA3A01" w:rsidRDefault="00DA3A01" w:rsidP="0041014C">
      <w:pPr>
        <w:pStyle w:val="ListParagraph"/>
        <w:numPr>
          <w:ilvl w:val="0"/>
          <w:numId w:val="159"/>
        </w:numPr>
        <w:divId w:val="309789418"/>
      </w:pPr>
      <w:r>
        <w:t>Compile and run the OnRAMP controller with the feedforward engaged (controller status flag set to OFF).</w:t>
      </w:r>
    </w:p>
    <w:p w:rsidR="00DA3A01" w:rsidRDefault="00DA3A01" w:rsidP="0041014C">
      <w:pPr>
        <w:pStyle w:val="ListParagraph"/>
        <w:numPr>
          <w:ilvl w:val="0"/>
          <w:numId w:val="159"/>
        </w:numPr>
        <w:divId w:val="309789418"/>
      </w:pPr>
      <w:r>
        <w:t xml:space="preserve">With the OnRAMP controller in feedforward mode (controller status flag is set to OFF) place the engine at a speed and fuel location at which </w:t>
      </w:r>
      <w:r w:rsidR="00C7145F">
        <w:t>you</w:t>
      </w:r>
      <w:r>
        <w:t xml:space="preserve"> know the </w:t>
      </w:r>
      <w:r w:rsidRPr="00C7145F">
        <w:rPr>
          <w:i/>
        </w:rPr>
        <w:t>expected</w:t>
      </w:r>
      <w:r>
        <w:t xml:space="preserve"> values of CVs from the data. The expected values can be reviewed in the OnRAMP tool on the </w:t>
      </w:r>
      <w:r w:rsidRPr="000040C8">
        <w:rPr>
          <w:b/>
        </w:rPr>
        <w:t>Controller Configuration</w:t>
      </w:r>
      <w:r>
        <w:t xml:space="preserve"> page or </w:t>
      </w:r>
      <w:r w:rsidRPr="000040C8">
        <w:rPr>
          <w:b/>
        </w:rPr>
        <w:t xml:space="preserve">Feedforward Design </w:t>
      </w:r>
      <w:r>
        <w:t xml:space="preserve">page (see </w:t>
      </w:r>
      <w:r w:rsidR="00C7145F">
        <w:t>next Figure</w:t>
      </w:r>
      <w:r>
        <w:t xml:space="preserve">). Set the others scheduled variables to some default values. </w:t>
      </w:r>
    </w:p>
    <w:p w:rsidR="008D281C" w:rsidRDefault="001874AC" w:rsidP="008D281C">
      <w:pPr>
        <w:pStyle w:val="ListParagraph"/>
        <w:keepNext/>
        <w:spacing w:after="0" w:line="240" w:lineRule="auto"/>
        <w:ind w:left="1080"/>
        <w:jc w:val="center"/>
        <w:divId w:val="309789418"/>
      </w:pPr>
      <w:r>
        <w:rPr>
          <w:noProof/>
        </w:rPr>
        <w:lastRenderedPageBreak/>
        <w:drawing>
          <wp:inline distT="0" distB="0" distL="0" distR="0">
            <wp:extent cx="4812894" cy="3324569"/>
            <wp:effectExtent l="19050" t="0" r="6756" b="0"/>
            <wp:docPr id="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srcRect/>
                    <a:stretch>
                      <a:fillRect/>
                    </a:stretch>
                  </pic:blipFill>
                  <pic:spPr bwMode="auto">
                    <a:xfrm>
                      <a:off x="0" y="0"/>
                      <a:ext cx="4812894" cy="3324569"/>
                    </a:xfrm>
                    <a:prstGeom prst="rect">
                      <a:avLst/>
                    </a:prstGeom>
                    <a:noFill/>
                    <a:ln w="9525">
                      <a:noFill/>
                      <a:miter lim="800000"/>
                      <a:headEnd/>
                      <a:tailEnd/>
                    </a:ln>
                  </pic:spPr>
                </pic:pic>
              </a:graphicData>
            </a:graphic>
          </wp:inline>
        </w:drawing>
      </w:r>
    </w:p>
    <w:p w:rsidR="00DA3A01" w:rsidRDefault="00DA3A01" w:rsidP="0041014C">
      <w:pPr>
        <w:pStyle w:val="ListParagraph"/>
        <w:numPr>
          <w:ilvl w:val="0"/>
          <w:numId w:val="159"/>
        </w:numPr>
        <w:tabs>
          <w:tab w:val="num" w:pos="1080"/>
        </w:tabs>
        <w:spacing w:before="0" w:after="0"/>
        <w:jc w:val="both"/>
        <w:divId w:val="309789418"/>
      </w:pPr>
      <w:r w:rsidRPr="006B0958">
        <w:t>Measure t</w:t>
      </w:r>
      <w:r>
        <w:t xml:space="preserve">he resulting steady state CV values. Compare the measured results with the expected values. </w:t>
      </w:r>
    </w:p>
    <w:p w:rsidR="00DA3A01" w:rsidRDefault="00DA3A01" w:rsidP="0041014C">
      <w:pPr>
        <w:pStyle w:val="ListParagraph"/>
        <w:numPr>
          <w:ilvl w:val="0"/>
          <w:numId w:val="159"/>
        </w:numPr>
        <w:spacing w:before="0" w:after="0"/>
        <w:jc w:val="both"/>
        <w:divId w:val="309789418"/>
      </w:pPr>
      <w:r>
        <w:t xml:space="preserve">Lock down engine speed and fuel injection quantity at the values given by a known linearization point (points can be located on the </w:t>
      </w:r>
      <w:r w:rsidRPr="00DC012C">
        <w:rPr>
          <w:b/>
        </w:rPr>
        <w:t xml:space="preserve">Feedforward Design </w:t>
      </w:r>
      <w:r>
        <w:t>page in OnRAMP). Step the actuators, for example, by changing their external limits or by setting the values manually. Record the steady-state results.</w:t>
      </w:r>
    </w:p>
    <w:p w:rsidR="00DA3A01" w:rsidRDefault="00DA3A01" w:rsidP="0041014C">
      <w:pPr>
        <w:pStyle w:val="ListParagraph"/>
        <w:numPr>
          <w:ilvl w:val="0"/>
          <w:numId w:val="159"/>
        </w:numPr>
        <w:spacing w:before="0" w:after="0"/>
        <w:jc w:val="both"/>
        <w:divId w:val="309789418"/>
      </w:pPr>
      <w:r>
        <w:t xml:space="preserve">Analyze the steady-state to confirm that all input-output signals and identified gains are close to the expected values. Identified gains can be found on the </w:t>
      </w:r>
      <w:r w:rsidRPr="00E67028">
        <w:rPr>
          <w:b/>
        </w:rPr>
        <w:t xml:space="preserve">Feedback Design </w:t>
      </w:r>
      <w:r w:rsidR="00C7145F" w:rsidRPr="00C7145F">
        <w:rPr>
          <w:b/>
        </w:rPr>
        <w:sym w:font="Wingdings" w:char="F0E0"/>
      </w:r>
      <w:r w:rsidRPr="00E67028">
        <w:rPr>
          <w:b/>
        </w:rPr>
        <w:t xml:space="preserve"> Advanced Tuning </w:t>
      </w:r>
      <w:r w:rsidR="00C7145F" w:rsidRPr="00C7145F">
        <w:rPr>
          <w:b/>
        </w:rPr>
        <w:sym w:font="Wingdings" w:char="F0E0"/>
      </w:r>
      <w:r w:rsidRPr="00E67028">
        <w:rPr>
          <w:b/>
        </w:rPr>
        <w:t xml:space="preserve"> Linear Model Modification</w:t>
      </w:r>
      <w:r w:rsidRPr="00E67028">
        <w:rPr>
          <w:i/>
        </w:rPr>
        <w:t xml:space="preserve"> </w:t>
      </w:r>
      <w:r w:rsidRPr="003C5405">
        <w:t>page</w:t>
      </w:r>
      <w:r>
        <w:t xml:space="preserve">. Note that this is a simple back-of-the-envelope confirmation of the </w:t>
      </w:r>
      <w:proofErr w:type="spellStart"/>
      <w:r>
        <w:t>linearized</w:t>
      </w:r>
      <w:proofErr w:type="spellEnd"/>
      <w:r>
        <w:t xml:space="preserve"> gains rather than any kind of extensive analysis.</w:t>
      </w:r>
    </w:p>
    <w:p w:rsidR="00E67028" w:rsidRDefault="00E67028" w:rsidP="00E67028">
      <w:pPr>
        <w:pStyle w:val="lineparagraph"/>
        <w:divId w:val="309789418"/>
      </w:pPr>
      <w:r>
        <w:rPr>
          <w:noProof/>
        </w:rPr>
        <w:drawing>
          <wp:inline distT="0" distB="0" distL="0" distR="0">
            <wp:extent cx="4759959" cy="119999"/>
            <wp:effectExtent l="19050" t="0" r="0" b="0"/>
            <wp:docPr id="525" name="Picture 3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E67028" w:rsidRDefault="00E67028" w:rsidP="00E67028">
      <w:pPr>
        <w:pStyle w:val="Heading6"/>
        <w:divId w:val="309789418"/>
        <w:rPr>
          <w:rFonts w:eastAsia="Times New Roman"/>
        </w:rPr>
      </w:pPr>
      <w:r>
        <w:rPr>
          <w:rFonts w:eastAsia="Times New Roman"/>
        </w:rPr>
        <w:t>Related Topics</w:t>
      </w:r>
    </w:p>
    <w:p w:rsidR="00E67028" w:rsidRDefault="00127A1B" w:rsidP="00E67028">
      <w:pPr>
        <w:pStyle w:val="relatedtopiclink"/>
        <w:divId w:val="309789418"/>
      </w:pPr>
      <w:r>
        <w:fldChar w:fldCharType="begin"/>
      </w:r>
      <w:r w:rsidR="00E67028">
        <w:instrText xml:space="preserve"> REF _Ref352224670 \h </w:instrText>
      </w:r>
      <w:r>
        <w:fldChar w:fldCharType="separate"/>
      </w:r>
      <w:r w:rsidR="000352E0">
        <w:t>Test 2: Controller on-off test</w:t>
      </w:r>
      <w:r>
        <w:fldChar w:fldCharType="end"/>
      </w:r>
    </w:p>
    <w:p w:rsidR="00E67028" w:rsidRPr="00D77562" w:rsidRDefault="00E67028" w:rsidP="00E67028">
      <w:pPr>
        <w:divId w:val="309789418"/>
      </w:pPr>
    </w:p>
    <w:p w:rsidR="00DA3A01" w:rsidRDefault="00DA3A01" w:rsidP="009459B1">
      <w:pPr>
        <w:pStyle w:val="Heading3"/>
        <w:keepNext/>
        <w:keepLines/>
        <w:spacing w:before="200" w:beforeAutospacing="0" w:after="0" w:afterAutospacing="0" w:line="276" w:lineRule="auto"/>
        <w:ind w:left="360"/>
        <w:divId w:val="309789418"/>
      </w:pPr>
      <w:bookmarkStart w:id="239" w:name="_Toc342994600"/>
      <w:bookmarkStart w:id="240" w:name="_Ref352224670"/>
      <w:bookmarkStart w:id="241" w:name="_Ref352228000"/>
      <w:bookmarkStart w:id="242" w:name="_Toc356575044"/>
      <w:r>
        <w:t xml:space="preserve">Test 2: Controller </w:t>
      </w:r>
      <w:r w:rsidR="000514D1">
        <w:t>O</w:t>
      </w:r>
      <w:r>
        <w:t>n-</w:t>
      </w:r>
      <w:r w:rsidR="000514D1">
        <w:t>O</w:t>
      </w:r>
      <w:r>
        <w:t xml:space="preserve">ff </w:t>
      </w:r>
      <w:r w:rsidR="000514D1">
        <w:t>T</w:t>
      </w:r>
      <w:r>
        <w:t>est</w:t>
      </w:r>
      <w:bookmarkEnd w:id="239"/>
      <w:bookmarkEnd w:id="240"/>
      <w:bookmarkEnd w:id="241"/>
      <w:bookmarkEnd w:id="242"/>
    </w:p>
    <w:p w:rsidR="00723A7A" w:rsidRDefault="00DA3A01" w:rsidP="00DA3A01">
      <w:pPr>
        <w:ind w:left="360"/>
        <w:jc w:val="both"/>
        <w:divId w:val="309789418"/>
      </w:pPr>
      <w:r>
        <w:t xml:space="preserve">This test is intended to confirm the </w:t>
      </w:r>
      <w:r w:rsidR="00723A7A">
        <w:t>assumed</w:t>
      </w:r>
      <w:r>
        <w:t xml:space="preserve"> performance of a controller. </w:t>
      </w:r>
      <w:r w:rsidR="00903145">
        <w:t>It</w:t>
      </w:r>
      <w:r>
        <w:t xml:space="preserve"> ensure</w:t>
      </w:r>
      <w:r w:rsidR="00903145">
        <w:t>s</w:t>
      </w:r>
      <w:r>
        <w:t xml:space="preserve"> that the OnRAMP controller may be switched on and off without inducing any unexpected or undue transient behavior. </w:t>
      </w:r>
    </w:p>
    <w:p w:rsidR="00DA3A01" w:rsidRDefault="00DA3A01" w:rsidP="00DA3A01">
      <w:pPr>
        <w:ind w:left="360"/>
        <w:jc w:val="both"/>
        <w:divId w:val="309789418"/>
      </w:pPr>
      <w:r>
        <w:t>T</w:t>
      </w:r>
      <w:r w:rsidR="00723A7A">
        <w:t>o perform this test:</w:t>
      </w:r>
    </w:p>
    <w:p w:rsidR="00DA3A01" w:rsidRDefault="00DA3A01" w:rsidP="0041014C">
      <w:pPr>
        <w:pStyle w:val="ListParagraph"/>
        <w:numPr>
          <w:ilvl w:val="0"/>
          <w:numId w:val="161"/>
        </w:numPr>
        <w:divId w:val="309789418"/>
      </w:pPr>
      <w:r>
        <w:t>Compile and run the OnRAMP controller with the controller status flag set to OFF.</w:t>
      </w:r>
    </w:p>
    <w:p w:rsidR="00DA3A01" w:rsidRDefault="00DA3A01" w:rsidP="0041014C">
      <w:pPr>
        <w:pStyle w:val="ListParagraph"/>
        <w:numPr>
          <w:ilvl w:val="0"/>
          <w:numId w:val="161"/>
        </w:numPr>
        <w:divId w:val="309789418"/>
      </w:pPr>
      <w:r>
        <w:lastRenderedPageBreak/>
        <w:t xml:space="preserve">Set the feedback ranges to small values, </w:t>
      </w:r>
      <w:r w:rsidR="00903145">
        <w:t>for example,</w:t>
      </w:r>
      <w:r>
        <w:t xml:space="preserve"> </w:t>
      </w:r>
      <w:r w:rsidR="00AB480B">
        <w:t>+/-</w:t>
      </w:r>
      <w:r>
        <w:t xml:space="preserve">1%. </w:t>
      </w:r>
      <w:r w:rsidR="006B0958" w:rsidRPr="006B0958">
        <w:t>Values of high ranges must be positive and values of low ranges must be negative.</w:t>
      </w:r>
    </w:p>
    <w:p w:rsidR="00DA3A01" w:rsidRDefault="00DA3A01" w:rsidP="0041014C">
      <w:pPr>
        <w:pStyle w:val="ListParagraph"/>
        <w:numPr>
          <w:ilvl w:val="0"/>
          <w:numId w:val="161"/>
        </w:numPr>
        <w:divId w:val="309789418"/>
      </w:pPr>
      <w:r>
        <w:t>Fix engine speed and fuel injection quantity at a selected operating point. Monitor performance for a few minutes to confirm that the controller computes expected feedforward values.</w:t>
      </w:r>
    </w:p>
    <w:p w:rsidR="00DA3A01" w:rsidRDefault="00DA3A01" w:rsidP="0041014C">
      <w:pPr>
        <w:pStyle w:val="ListParagraph"/>
        <w:numPr>
          <w:ilvl w:val="0"/>
          <w:numId w:val="161"/>
        </w:numPr>
        <w:divId w:val="309789418"/>
      </w:pPr>
      <w:r>
        <w:t xml:space="preserve">Make sure that all actuators feedback ranges are set to very small values, </w:t>
      </w:r>
      <w:r w:rsidR="00903145">
        <w:t>for example,</w:t>
      </w:r>
      <w:r>
        <w:t xml:space="preserve"> 1%. Switch the OnRAMP controller to ON and wait. Monitor performance for a few minutes. This test is designed to check whether the control continues to produce approximately the expected values of actuators and outputs over the longer term.</w:t>
      </w:r>
    </w:p>
    <w:p w:rsidR="00DA3A01" w:rsidRDefault="00DA3A01" w:rsidP="0041014C">
      <w:pPr>
        <w:pStyle w:val="ListParagraph"/>
        <w:numPr>
          <w:ilvl w:val="0"/>
          <w:numId w:val="161"/>
        </w:numPr>
        <w:divId w:val="309789418"/>
      </w:pPr>
      <w:r>
        <w:t>Open the feedback ranges of a selected actuator or actuators and observe if they move in the expected directions to remove offsets in the tracking variables while satisfying the given limits. It is very important to start opening the feedback ranges slowly, in small steps.</w:t>
      </w:r>
    </w:p>
    <w:p w:rsidR="00DA3A01" w:rsidRDefault="00DA3A01" w:rsidP="0041014C">
      <w:pPr>
        <w:pStyle w:val="ListParagraph"/>
        <w:numPr>
          <w:ilvl w:val="0"/>
          <w:numId w:val="161"/>
        </w:numPr>
        <w:divId w:val="309789418"/>
      </w:pPr>
      <w:r>
        <w:t xml:space="preserve">Switch the OnRAMP controller to OFF and observe the behavior. Then repeat the procedure starting </w:t>
      </w:r>
      <w:r w:rsidR="00A5166F">
        <w:t>at</w:t>
      </w:r>
      <w:r>
        <w:t xml:space="preserve"> Step </w:t>
      </w:r>
      <w:r w:rsidR="00903145">
        <w:t>3</w:t>
      </w:r>
      <w:r>
        <w:t xml:space="preserve"> for next operating point.</w:t>
      </w:r>
    </w:p>
    <w:p w:rsidR="003B2569" w:rsidRDefault="003B2569" w:rsidP="003B2569">
      <w:pPr>
        <w:pStyle w:val="lineparagraph"/>
        <w:divId w:val="309789418"/>
      </w:pPr>
      <w:r>
        <w:rPr>
          <w:noProof/>
        </w:rPr>
        <w:drawing>
          <wp:inline distT="0" distB="0" distL="0" distR="0">
            <wp:extent cx="4759959" cy="119999"/>
            <wp:effectExtent l="19050" t="0" r="0" b="0"/>
            <wp:docPr id="534" name="Picture 3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3B2569" w:rsidRDefault="003B2569" w:rsidP="003B2569">
      <w:pPr>
        <w:pStyle w:val="Heading6"/>
        <w:divId w:val="309789418"/>
        <w:rPr>
          <w:rFonts w:eastAsia="Times New Roman"/>
        </w:rPr>
      </w:pPr>
      <w:r>
        <w:rPr>
          <w:rFonts w:eastAsia="Times New Roman"/>
        </w:rPr>
        <w:t>Related Topics</w:t>
      </w:r>
    </w:p>
    <w:p w:rsidR="003B2569" w:rsidRDefault="00127A1B" w:rsidP="003B2569">
      <w:pPr>
        <w:pStyle w:val="relatedtopiclink"/>
        <w:divId w:val="309789418"/>
      </w:pPr>
      <w:r>
        <w:fldChar w:fldCharType="begin"/>
      </w:r>
      <w:r w:rsidR="003B2569">
        <w:instrText xml:space="preserve"> REF _Ref352224678 \h </w:instrText>
      </w:r>
      <w:r>
        <w:fldChar w:fldCharType="separate"/>
      </w:r>
      <w:r w:rsidR="000352E0">
        <w:t>Test 3: Fixed operating point</w:t>
      </w:r>
      <w:r>
        <w:fldChar w:fldCharType="end"/>
      </w:r>
    </w:p>
    <w:p w:rsidR="003B2569" w:rsidRPr="003009E0" w:rsidRDefault="003B2569" w:rsidP="00DA3A01">
      <w:pPr>
        <w:jc w:val="both"/>
        <w:divId w:val="309789418"/>
      </w:pPr>
    </w:p>
    <w:p w:rsidR="00DA3A01" w:rsidRDefault="00DA3A01" w:rsidP="009459B1">
      <w:pPr>
        <w:pStyle w:val="Heading3"/>
        <w:keepNext/>
        <w:keepLines/>
        <w:spacing w:before="200" w:beforeAutospacing="0" w:after="0" w:afterAutospacing="0" w:line="276" w:lineRule="auto"/>
        <w:ind w:left="360"/>
        <w:divId w:val="309789418"/>
      </w:pPr>
      <w:bookmarkStart w:id="243" w:name="_Toc342994601"/>
      <w:bookmarkStart w:id="244" w:name="_Ref352224678"/>
      <w:bookmarkStart w:id="245" w:name="_Toc356575045"/>
      <w:r>
        <w:t xml:space="preserve">Test 3: Fixed </w:t>
      </w:r>
      <w:r w:rsidR="000514D1">
        <w:t>O</w:t>
      </w:r>
      <w:r>
        <w:t xml:space="preserve">perating </w:t>
      </w:r>
      <w:r w:rsidR="000514D1">
        <w:t>P</w:t>
      </w:r>
      <w:r>
        <w:t>oint</w:t>
      </w:r>
      <w:bookmarkEnd w:id="243"/>
      <w:bookmarkEnd w:id="244"/>
      <w:bookmarkEnd w:id="245"/>
    </w:p>
    <w:p w:rsidR="00463554" w:rsidRDefault="00DA3A01" w:rsidP="00DA3A01">
      <w:pPr>
        <w:ind w:left="360"/>
        <w:jc w:val="both"/>
        <w:divId w:val="309789418"/>
      </w:pPr>
      <w:r>
        <w:t xml:space="preserve">The intent of this test is to evaluate the OnRAMP controller's performance to various situations at a single operating point with fixed engine speed and fuel injection quantity. </w:t>
      </w:r>
    </w:p>
    <w:p w:rsidR="00463554" w:rsidRDefault="00DA3A01" w:rsidP="00DA3A01">
      <w:pPr>
        <w:ind w:left="360"/>
        <w:jc w:val="both"/>
        <w:divId w:val="309789418"/>
      </w:pPr>
      <w:r>
        <w:t xml:space="preserve">The tracking properties will be illustrated and validated by applying small perturbations to setpoints which are given by the lookup tables as a function of engine speed and fuel or/and other variables. </w:t>
      </w:r>
    </w:p>
    <w:p w:rsidR="00DA3A01" w:rsidRDefault="00DA3A01" w:rsidP="00DA3A01">
      <w:pPr>
        <w:ind w:left="360"/>
        <w:jc w:val="both"/>
        <w:divId w:val="309789418"/>
      </w:pPr>
      <w:r>
        <w:t xml:space="preserve">The perturbations should be small, </w:t>
      </w:r>
      <w:r w:rsidR="00463554">
        <w:t>for example,</w:t>
      </w:r>
      <w:r>
        <w:t xml:space="preserve"> 2% of the nominal values. </w:t>
      </w:r>
      <w:r w:rsidR="00463554">
        <w:t>T</w:t>
      </w:r>
      <w:r>
        <w:t xml:space="preserve">he tested Setpoints and/or Limits have to be configured as </w:t>
      </w:r>
      <w:proofErr w:type="spellStart"/>
      <w:r w:rsidRPr="00AF137B">
        <w:rPr>
          <w:i/>
        </w:rPr>
        <w:t>Internal+External</w:t>
      </w:r>
      <w:proofErr w:type="spellEnd"/>
      <w:r>
        <w:t xml:space="preserve"> on </w:t>
      </w:r>
      <w:r>
        <w:rPr>
          <w:i/>
        </w:rPr>
        <w:t xml:space="preserve">Controller </w:t>
      </w:r>
      <w:r w:rsidRPr="00B62D0C">
        <w:rPr>
          <w:i/>
        </w:rPr>
        <w:t>Deploy</w:t>
      </w:r>
      <w:r>
        <w:rPr>
          <w:i/>
        </w:rPr>
        <w:t>ment</w:t>
      </w:r>
      <w:r>
        <w:t xml:space="preserve"> page to be able to perturb the values (see </w:t>
      </w:r>
      <w:r w:rsidR="00406608">
        <w:t xml:space="preserve">next </w:t>
      </w:r>
      <w:r>
        <w:t xml:space="preserve">Figure). </w:t>
      </w:r>
    </w:p>
    <w:p w:rsidR="00DA3A01" w:rsidRDefault="001874AC" w:rsidP="00DA3A01">
      <w:pPr>
        <w:keepNext/>
        <w:ind w:left="360"/>
        <w:jc w:val="center"/>
        <w:divId w:val="309789418"/>
      </w:pPr>
      <w:r>
        <w:rPr>
          <w:noProof/>
        </w:rPr>
        <w:lastRenderedPageBreak/>
        <w:drawing>
          <wp:inline distT="0" distB="0" distL="0" distR="0">
            <wp:extent cx="5391807" cy="3909060"/>
            <wp:effectExtent l="19050" t="0" r="0" b="0"/>
            <wp:docPr id="5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srcRect/>
                    <a:stretch>
                      <a:fillRect/>
                    </a:stretch>
                  </pic:blipFill>
                  <pic:spPr bwMode="auto">
                    <a:xfrm>
                      <a:off x="0" y="0"/>
                      <a:ext cx="5391807" cy="3909060"/>
                    </a:xfrm>
                    <a:prstGeom prst="rect">
                      <a:avLst/>
                    </a:prstGeom>
                    <a:noFill/>
                    <a:ln w="9525">
                      <a:noFill/>
                      <a:miter lim="800000"/>
                      <a:headEnd/>
                      <a:tailEnd/>
                    </a:ln>
                  </pic:spPr>
                </pic:pic>
              </a:graphicData>
            </a:graphic>
          </wp:inline>
        </w:drawing>
      </w:r>
    </w:p>
    <w:p w:rsidR="00DA3A01" w:rsidRDefault="00DA3A01" w:rsidP="00DA3A01">
      <w:pPr>
        <w:ind w:left="360"/>
        <w:jc w:val="both"/>
        <w:divId w:val="309789418"/>
      </w:pPr>
      <w:r>
        <w:t xml:space="preserve">With the controller status flag set to ON, </w:t>
      </w:r>
      <w:r w:rsidR="006E4521">
        <w:t xml:space="preserve">perform </w:t>
      </w:r>
      <w:r>
        <w:t>the following tests:</w:t>
      </w:r>
    </w:p>
    <w:p w:rsidR="00DA3A01" w:rsidRPr="00D378C1" w:rsidRDefault="00DA3A01" w:rsidP="0041014C">
      <w:pPr>
        <w:pStyle w:val="ListParagraph"/>
        <w:numPr>
          <w:ilvl w:val="0"/>
          <w:numId w:val="162"/>
        </w:numPr>
        <w:spacing w:before="0" w:after="200" w:line="276" w:lineRule="auto"/>
        <w:jc w:val="both"/>
        <w:divId w:val="309789418"/>
      </w:pPr>
      <w:r w:rsidRPr="000E37EE">
        <w:rPr>
          <w:b/>
        </w:rPr>
        <w:t>Controller multivariable tracking</w:t>
      </w:r>
      <w:r>
        <w:t xml:space="preserve">: Ensure that the controller limits are not active during this test. Test the controller response to setpoint changes in some middle area of the engine map. An example of setpoint steps is illustrated </w:t>
      </w:r>
      <w:r w:rsidR="006E4521">
        <w:t>in the next figure</w:t>
      </w:r>
      <w:r>
        <w:t>. During the test</w:t>
      </w:r>
      <w:r w:rsidR="006E4521">
        <w:t>,</w:t>
      </w:r>
      <w:r>
        <w:t xml:space="preserve"> check whatever the manipulated variables react to setpoint change correctly. </w:t>
      </w:r>
    </w:p>
    <w:p w:rsidR="001874AC" w:rsidRDefault="001874AC" w:rsidP="006E4521">
      <w:pPr>
        <w:pStyle w:val="indent"/>
        <w:jc w:val="center"/>
        <w:divId w:val="309789418"/>
      </w:pPr>
      <w:r>
        <w:rPr>
          <w:noProof/>
        </w:rPr>
        <w:drawing>
          <wp:inline distT="0" distB="0" distL="0" distR="0">
            <wp:extent cx="5086350" cy="2403996"/>
            <wp:effectExtent l="19050" t="0" r="0" b="0"/>
            <wp:docPr id="5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srcRect/>
                    <a:stretch>
                      <a:fillRect/>
                    </a:stretch>
                  </pic:blipFill>
                  <pic:spPr bwMode="auto">
                    <a:xfrm>
                      <a:off x="0" y="0"/>
                      <a:ext cx="5083117" cy="2402468"/>
                    </a:xfrm>
                    <a:prstGeom prst="rect">
                      <a:avLst/>
                    </a:prstGeom>
                    <a:noFill/>
                    <a:ln w="9525">
                      <a:noFill/>
                      <a:miter lim="800000"/>
                      <a:headEnd/>
                      <a:tailEnd/>
                    </a:ln>
                  </pic:spPr>
                </pic:pic>
              </a:graphicData>
            </a:graphic>
          </wp:inline>
        </w:drawing>
      </w:r>
    </w:p>
    <w:p w:rsidR="00DA3A01" w:rsidRDefault="00DA3A01" w:rsidP="0041014C">
      <w:pPr>
        <w:pStyle w:val="ListParagraph"/>
        <w:numPr>
          <w:ilvl w:val="0"/>
          <w:numId w:val="162"/>
        </w:numPr>
        <w:spacing w:before="0" w:after="200" w:line="276" w:lineRule="auto"/>
        <w:jc w:val="both"/>
        <w:divId w:val="309789418"/>
      </w:pPr>
      <w:r w:rsidRPr="000E37EE">
        <w:rPr>
          <w:b/>
        </w:rPr>
        <w:t>Controller output constraints</w:t>
      </w:r>
      <w:r w:rsidRPr="00850273">
        <w:t>:</w:t>
      </w:r>
      <w:r>
        <w:t xml:space="preserve"> Keep constant setpoints for all CVs. Test controller response to a change in lower and upper limit of a selected constrained variable (</w:t>
      </w:r>
      <w:r w:rsidR="006E4521">
        <w:t>for example,</w:t>
      </w:r>
      <w:r>
        <w:t xml:space="preserve"> turbine inlet </w:t>
      </w:r>
      <w:r>
        <w:lastRenderedPageBreak/>
        <w:t xml:space="preserve">temperature). An example of a series of steps is illustrated in </w:t>
      </w:r>
      <w:r w:rsidR="006E4521">
        <w:t>the next Figure</w:t>
      </w:r>
      <w:r>
        <w:t xml:space="preserve">. </w:t>
      </w:r>
      <w:r w:rsidR="006E4521">
        <w:t xml:space="preserve">The </w:t>
      </w:r>
      <w:r>
        <w:t xml:space="preserve">Controller should generate the action </w:t>
      </w:r>
      <w:r w:rsidR="006E4521">
        <w:t>that</w:t>
      </w:r>
      <w:r>
        <w:t xml:space="preserve"> will sacrifice the setpoint tracking to satisfy the changed limit.</w:t>
      </w:r>
    </w:p>
    <w:p w:rsidR="00DA3A01" w:rsidRDefault="001874AC" w:rsidP="00DA3A01">
      <w:pPr>
        <w:ind w:left="720"/>
        <w:jc w:val="center"/>
        <w:divId w:val="309789418"/>
      </w:pPr>
      <w:r>
        <w:rPr>
          <w:noProof/>
        </w:rPr>
        <w:drawing>
          <wp:inline distT="0" distB="0" distL="0" distR="0">
            <wp:extent cx="5389746" cy="3707640"/>
            <wp:effectExtent l="19050" t="0" r="1404" b="0"/>
            <wp:docPr id="5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cstate="print"/>
                    <a:srcRect/>
                    <a:stretch>
                      <a:fillRect/>
                    </a:stretch>
                  </pic:blipFill>
                  <pic:spPr bwMode="auto">
                    <a:xfrm>
                      <a:off x="0" y="0"/>
                      <a:ext cx="5389746" cy="3707640"/>
                    </a:xfrm>
                    <a:prstGeom prst="rect">
                      <a:avLst/>
                    </a:prstGeom>
                    <a:noFill/>
                    <a:ln w="9525">
                      <a:noFill/>
                      <a:miter lim="800000"/>
                      <a:headEnd/>
                      <a:tailEnd/>
                    </a:ln>
                  </pic:spPr>
                </pic:pic>
              </a:graphicData>
            </a:graphic>
          </wp:inline>
        </w:drawing>
      </w:r>
    </w:p>
    <w:p w:rsidR="00DA3A01" w:rsidRDefault="00DA3A01" w:rsidP="0041014C">
      <w:pPr>
        <w:pStyle w:val="ListParagraph"/>
        <w:numPr>
          <w:ilvl w:val="0"/>
          <w:numId w:val="162"/>
        </w:numPr>
        <w:spacing w:before="0" w:after="200" w:line="276" w:lineRule="auto"/>
        <w:jc w:val="both"/>
        <w:divId w:val="309789418"/>
      </w:pPr>
      <w:r w:rsidRPr="009415D6">
        <w:rPr>
          <w:b/>
        </w:rPr>
        <w:t>Controller tracking &amp; output constraints</w:t>
      </w:r>
      <w:r>
        <w:t xml:space="preserve">: Ensure that any of the CV limits is not active but tested limits are close to the actual measured value. Test the controller response to setpoint changes, which should result in invoking the tested CV limit constraint. An example of setpoint steps is illustrated </w:t>
      </w:r>
      <w:r w:rsidR="006E4521">
        <w:t xml:space="preserve">in the next </w:t>
      </w:r>
      <w:r w:rsidR="00EE0D46">
        <w:t>F</w:t>
      </w:r>
      <w:r w:rsidR="006E4521">
        <w:t>igure</w:t>
      </w:r>
      <w:r>
        <w:t>.</w:t>
      </w:r>
    </w:p>
    <w:p w:rsidR="00DA3A01" w:rsidRDefault="001874AC" w:rsidP="00DA3A01">
      <w:pPr>
        <w:ind w:left="720"/>
        <w:divId w:val="309789418"/>
      </w:pPr>
      <w:r>
        <w:rPr>
          <w:noProof/>
        </w:rPr>
        <w:lastRenderedPageBreak/>
        <w:drawing>
          <wp:inline distT="0" distB="0" distL="0" distR="0">
            <wp:extent cx="5343525" cy="3468844"/>
            <wp:effectExtent l="19050" t="0" r="9525" b="0"/>
            <wp:docPr id="5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srcRect/>
                    <a:stretch>
                      <a:fillRect/>
                    </a:stretch>
                  </pic:blipFill>
                  <pic:spPr bwMode="auto">
                    <a:xfrm>
                      <a:off x="0" y="0"/>
                      <a:ext cx="5343525" cy="3468844"/>
                    </a:xfrm>
                    <a:prstGeom prst="rect">
                      <a:avLst/>
                    </a:prstGeom>
                    <a:noFill/>
                    <a:ln w="9525">
                      <a:noFill/>
                      <a:miter lim="800000"/>
                      <a:headEnd/>
                      <a:tailEnd/>
                    </a:ln>
                  </pic:spPr>
                </pic:pic>
              </a:graphicData>
            </a:graphic>
          </wp:inline>
        </w:drawing>
      </w:r>
    </w:p>
    <w:p w:rsidR="00FC1452" w:rsidRDefault="00FC1452" w:rsidP="00FC1452">
      <w:pPr>
        <w:pStyle w:val="lineparagraph"/>
        <w:divId w:val="309789418"/>
      </w:pPr>
      <w:bookmarkStart w:id="246" w:name="_Toc342994602"/>
      <w:bookmarkStart w:id="247" w:name="_Ref352224692"/>
      <w:r>
        <w:rPr>
          <w:noProof/>
        </w:rPr>
        <w:drawing>
          <wp:inline distT="0" distB="0" distL="0" distR="0">
            <wp:extent cx="4759959" cy="119999"/>
            <wp:effectExtent l="19050" t="0" r="0" b="0"/>
            <wp:docPr id="535" name="Picture 3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FC1452" w:rsidRDefault="00FC1452" w:rsidP="00FC1452">
      <w:pPr>
        <w:pStyle w:val="Heading6"/>
        <w:divId w:val="309789418"/>
        <w:rPr>
          <w:rFonts w:eastAsia="Times New Roman"/>
        </w:rPr>
      </w:pPr>
      <w:r>
        <w:rPr>
          <w:rFonts w:eastAsia="Times New Roman"/>
        </w:rPr>
        <w:t>Related Topics</w:t>
      </w:r>
    </w:p>
    <w:p w:rsidR="00FC1452" w:rsidRDefault="00127A1B" w:rsidP="00FC1452">
      <w:pPr>
        <w:pStyle w:val="relatedtopiclink"/>
        <w:divId w:val="309789418"/>
      </w:pPr>
      <w:r>
        <w:fldChar w:fldCharType="begin"/>
      </w:r>
      <w:r w:rsidR="00FC1452">
        <w:instrText xml:space="preserve"> REF _Ref352224692 \h </w:instrText>
      </w:r>
      <w:r>
        <w:fldChar w:fldCharType="separate"/>
      </w:r>
      <w:r>
        <w:rPr>
          <w:b/>
          <w:bCs/>
        </w:rPr>
        <w:fldChar w:fldCharType="begin"/>
      </w:r>
      <w:r w:rsidR="00EB41B9">
        <w:instrText xml:space="preserve"> REF _Ref352233994 \h </w:instrText>
      </w:r>
      <w:r>
        <w:rPr>
          <w:b/>
          <w:bCs/>
        </w:rPr>
      </w:r>
      <w:r>
        <w:rPr>
          <w:b/>
          <w:bCs/>
        </w:rPr>
        <w:fldChar w:fldCharType="separate"/>
      </w:r>
      <w:r w:rsidR="00EB41B9">
        <w:t>Test 4: Transient Operation – Operational Tests</w:t>
      </w:r>
      <w:r>
        <w:rPr>
          <w:b/>
          <w:bCs/>
        </w:rPr>
        <w:fldChar w:fldCharType="end"/>
      </w:r>
      <w:r w:rsidR="000352E0">
        <w:rPr>
          <w:b/>
          <w:bCs/>
        </w:rPr>
        <w:t>.</w:t>
      </w:r>
      <w:r>
        <w:fldChar w:fldCharType="end"/>
      </w:r>
    </w:p>
    <w:p w:rsidR="00FC1452" w:rsidRDefault="00FC1452" w:rsidP="00FC1452">
      <w:pPr>
        <w:divId w:val="309789418"/>
      </w:pPr>
    </w:p>
    <w:p w:rsidR="00DA3A01" w:rsidRDefault="00DA3A01" w:rsidP="009459B1">
      <w:pPr>
        <w:pStyle w:val="Heading3"/>
        <w:keepNext/>
        <w:keepLines/>
        <w:spacing w:before="200" w:beforeAutospacing="0" w:after="0" w:afterAutospacing="0" w:line="276" w:lineRule="auto"/>
        <w:ind w:left="360"/>
        <w:divId w:val="309789418"/>
      </w:pPr>
      <w:bookmarkStart w:id="248" w:name="_Ref352228057"/>
      <w:bookmarkStart w:id="249" w:name="_Ref352233994"/>
      <w:bookmarkStart w:id="250" w:name="_Toc356575046"/>
      <w:r>
        <w:t xml:space="preserve">Test 4: Transient </w:t>
      </w:r>
      <w:r w:rsidR="00FC1452">
        <w:t>O</w:t>
      </w:r>
      <w:r>
        <w:t xml:space="preserve">peration – </w:t>
      </w:r>
      <w:r w:rsidR="00FC1452">
        <w:t>O</w:t>
      </w:r>
      <w:r>
        <w:t xml:space="preserve">perational </w:t>
      </w:r>
      <w:r w:rsidR="00FC1452">
        <w:t>T</w:t>
      </w:r>
      <w:r>
        <w:t>ests</w:t>
      </w:r>
      <w:bookmarkEnd w:id="246"/>
      <w:bookmarkEnd w:id="247"/>
      <w:bookmarkEnd w:id="248"/>
      <w:bookmarkEnd w:id="249"/>
      <w:bookmarkEnd w:id="250"/>
    </w:p>
    <w:p w:rsidR="00023011" w:rsidRDefault="00DA3A01" w:rsidP="00DA3A01">
      <w:pPr>
        <w:ind w:left="360"/>
        <w:jc w:val="both"/>
        <w:divId w:val="309789418"/>
      </w:pPr>
      <w:r>
        <w:t>The goal of this procedure is to evaluate closed-loop performance of the OnRAMP controller over transient speed and fuel conditions.</w:t>
      </w:r>
    </w:p>
    <w:p w:rsidR="00DA3A01" w:rsidRDefault="00023011" w:rsidP="00DA3A01">
      <w:pPr>
        <w:ind w:left="360"/>
        <w:jc w:val="both"/>
        <w:divId w:val="309789418"/>
      </w:pPr>
      <w:r>
        <w:t>To perform this test</w:t>
      </w:r>
      <w:r w:rsidR="00DA3A01">
        <w:t>:</w:t>
      </w:r>
    </w:p>
    <w:p w:rsidR="00DA3A01" w:rsidRDefault="00DA3A01" w:rsidP="0041014C">
      <w:pPr>
        <w:pStyle w:val="ListParagraph"/>
        <w:numPr>
          <w:ilvl w:val="0"/>
          <w:numId w:val="163"/>
        </w:numPr>
        <w:spacing w:before="0" w:after="200" w:line="276" w:lineRule="auto"/>
        <w:divId w:val="309789418"/>
      </w:pPr>
      <w:r>
        <w:t>Slowly move around the speed-fuel space. The goal is to check for any soft spots in the control.</w:t>
      </w:r>
    </w:p>
    <w:p w:rsidR="00DA3A01" w:rsidRDefault="00DA3A01" w:rsidP="0041014C">
      <w:pPr>
        <w:pStyle w:val="ListParagraph"/>
        <w:numPr>
          <w:ilvl w:val="0"/>
          <w:numId w:val="163"/>
        </w:numPr>
        <w:spacing w:before="0" w:after="200" w:line="276" w:lineRule="auto"/>
        <w:divId w:val="309789418"/>
      </w:pPr>
      <w:r>
        <w:t>Slow switching by moving the engine speed/fuel back and forth across a switching boundary several times.</w:t>
      </w:r>
    </w:p>
    <w:p w:rsidR="00DA3A01" w:rsidRDefault="00DA3A01" w:rsidP="0041014C">
      <w:pPr>
        <w:pStyle w:val="ListParagraph"/>
        <w:numPr>
          <w:ilvl w:val="0"/>
          <w:numId w:val="163"/>
        </w:numPr>
        <w:spacing w:before="0" w:after="200" w:line="276" w:lineRule="auto"/>
        <w:divId w:val="309789418"/>
      </w:pPr>
      <w:r>
        <w:t>Fast speed and fuel transients over the full engine operating space.</w:t>
      </w:r>
    </w:p>
    <w:p w:rsidR="00DA3A01" w:rsidRPr="00C425B2" w:rsidRDefault="00DA3A01" w:rsidP="0041014C">
      <w:pPr>
        <w:pStyle w:val="ListParagraph"/>
        <w:numPr>
          <w:ilvl w:val="0"/>
          <w:numId w:val="163"/>
        </w:numPr>
        <w:spacing w:before="0" w:after="200" w:line="276" w:lineRule="auto"/>
        <w:divId w:val="309789418"/>
      </w:pPr>
      <w:r>
        <w:t>Large full load steps.</w:t>
      </w:r>
    </w:p>
    <w:p w:rsidR="00C1672F" w:rsidRDefault="00C1672F" w:rsidP="00C1672F">
      <w:pPr>
        <w:pStyle w:val="lineparagraph"/>
        <w:divId w:val="309789418"/>
      </w:pPr>
      <w:r>
        <w:rPr>
          <w:noProof/>
        </w:rPr>
        <w:drawing>
          <wp:inline distT="0" distB="0" distL="0" distR="0">
            <wp:extent cx="4759959" cy="119999"/>
            <wp:effectExtent l="19050" t="0" r="0" b="0"/>
            <wp:docPr id="537" name="Picture 3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C1672F" w:rsidRDefault="00C1672F" w:rsidP="00C1672F">
      <w:pPr>
        <w:pStyle w:val="Heading6"/>
        <w:divId w:val="309789418"/>
        <w:rPr>
          <w:rFonts w:eastAsia="Times New Roman"/>
        </w:rPr>
      </w:pPr>
      <w:r>
        <w:rPr>
          <w:rFonts w:eastAsia="Times New Roman"/>
        </w:rPr>
        <w:t>Related Topics</w:t>
      </w:r>
    </w:p>
    <w:p w:rsidR="00C1672F" w:rsidRDefault="00127A1B" w:rsidP="00C1672F">
      <w:pPr>
        <w:pStyle w:val="relatedtopiclink"/>
        <w:divId w:val="309789418"/>
      </w:pPr>
      <w:r>
        <w:fldChar w:fldCharType="begin"/>
      </w:r>
      <w:r w:rsidR="00C1672F">
        <w:instrText xml:space="preserve"> REF _Ref352224704 \h </w:instrText>
      </w:r>
      <w:r>
        <w:fldChar w:fldCharType="separate"/>
      </w:r>
      <w:r w:rsidR="000352E0">
        <w:t>Test 5: Transient operation – performance tests</w:t>
      </w:r>
      <w:r>
        <w:fldChar w:fldCharType="end"/>
      </w:r>
    </w:p>
    <w:p w:rsidR="00C1672F" w:rsidRDefault="00C1672F" w:rsidP="00DA3A01">
      <w:pPr>
        <w:divId w:val="309789418"/>
      </w:pPr>
    </w:p>
    <w:p w:rsidR="00DA3A01" w:rsidRDefault="00DA3A01" w:rsidP="009459B1">
      <w:pPr>
        <w:pStyle w:val="Heading3"/>
        <w:keepNext/>
        <w:keepLines/>
        <w:spacing w:before="200" w:beforeAutospacing="0" w:after="0" w:afterAutospacing="0" w:line="276" w:lineRule="auto"/>
        <w:ind w:left="360"/>
        <w:divId w:val="309789418"/>
      </w:pPr>
      <w:bookmarkStart w:id="251" w:name="_Toc342994603"/>
      <w:bookmarkStart w:id="252" w:name="_Ref352224704"/>
      <w:bookmarkStart w:id="253" w:name="_Ref352228066"/>
      <w:bookmarkStart w:id="254" w:name="_Toc356575047"/>
      <w:r>
        <w:lastRenderedPageBreak/>
        <w:t xml:space="preserve">Test 5: Transient </w:t>
      </w:r>
      <w:r w:rsidR="000514D1">
        <w:t>O</w:t>
      </w:r>
      <w:r>
        <w:t xml:space="preserve">peration – </w:t>
      </w:r>
      <w:r w:rsidR="000514D1">
        <w:t>P</w:t>
      </w:r>
      <w:r>
        <w:t xml:space="preserve">erformance </w:t>
      </w:r>
      <w:r w:rsidR="000514D1">
        <w:t>T</w:t>
      </w:r>
      <w:r>
        <w:t>ests</w:t>
      </w:r>
      <w:bookmarkEnd w:id="251"/>
      <w:bookmarkEnd w:id="252"/>
      <w:bookmarkEnd w:id="253"/>
      <w:bookmarkEnd w:id="254"/>
    </w:p>
    <w:p w:rsidR="00DA3A01" w:rsidRDefault="00DA3A01" w:rsidP="00DA3A01">
      <w:pPr>
        <w:ind w:left="360"/>
        <w:jc w:val="both"/>
        <w:divId w:val="309789418"/>
      </w:pPr>
      <w:r>
        <w:t xml:space="preserve">The objective of this final test is to validate the controller under the normal engine operation. </w:t>
      </w:r>
      <w:r w:rsidR="004873AD">
        <w:t>To perform this test</w:t>
      </w:r>
      <w:r>
        <w:t>:</w:t>
      </w:r>
    </w:p>
    <w:p w:rsidR="00DA3A01" w:rsidRDefault="00DA3A01" w:rsidP="0041014C">
      <w:pPr>
        <w:pStyle w:val="ListParagraph"/>
        <w:numPr>
          <w:ilvl w:val="0"/>
          <w:numId w:val="160"/>
        </w:numPr>
        <w:divId w:val="309789418"/>
      </w:pPr>
      <w:r>
        <w:t>Optional - run the OnRAMP controller over the selected steady state cycle (</w:t>
      </w:r>
      <w:r w:rsidR="004873AD">
        <w:t>for example,</w:t>
      </w:r>
      <w:r>
        <w:t xml:space="preserve"> ESC, WHSC)</w:t>
      </w:r>
    </w:p>
    <w:p w:rsidR="00DA3A01" w:rsidRDefault="00DA3A01" w:rsidP="0041014C">
      <w:pPr>
        <w:pStyle w:val="ListParagraph"/>
        <w:numPr>
          <w:ilvl w:val="0"/>
          <w:numId w:val="160"/>
        </w:numPr>
        <w:divId w:val="309789418"/>
      </w:pPr>
      <w:r>
        <w:t>Run the OnRAMP controller over the selected transient cycle (</w:t>
      </w:r>
      <w:r w:rsidR="004873AD">
        <w:t>for example,</w:t>
      </w:r>
      <w:r>
        <w:t xml:space="preserve"> NRTC, FTP, WHTC, NEDEC)</w:t>
      </w:r>
    </w:p>
    <w:p w:rsidR="00DA3A01" w:rsidRDefault="00DA3A01" w:rsidP="0041014C">
      <w:pPr>
        <w:pStyle w:val="ListParagraph"/>
        <w:numPr>
          <w:ilvl w:val="0"/>
          <w:numId w:val="160"/>
        </w:numPr>
        <w:divId w:val="309789418"/>
      </w:pPr>
      <w:r>
        <w:t>Run the production controller over the same steady state cycle</w:t>
      </w:r>
      <w:r w:rsidR="00622494">
        <w:t>.</w:t>
      </w:r>
    </w:p>
    <w:p w:rsidR="001874AC" w:rsidRDefault="00DA3A01" w:rsidP="0041014C">
      <w:pPr>
        <w:pStyle w:val="ListParagraph"/>
        <w:numPr>
          <w:ilvl w:val="0"/>
          <w:numId w:val="160"/>
        </w:numPr>
        <w:divId w:val="309789418"/>
      </w:pPr>
      <w:r>
        <w:t xml:space="preserve">Run </w:t>
      </w:r>
      <w:bookmarkStart w:id="255" w:name="OLE_LINK74"/>
      <w:bookmarkStart w:id="256" w:name="OLE_LINK75"/>
      <w:r>
        <w:t>the production controller over the same transient cycle.</w:t>
      </w:r>
      <w:bookmarkEnd w:id="255"/>
      <w:bookmarkEnd w:id="256"/>
    </w:p>
    <w:bookmarkEnd w:id="199"/>
    <w:bookmarkEnd w:id="200"/>
    <w:p w:rsidR="00E5398D" w:rsidRDefault="001874AC" w:rsidP="00E5398D">
      <w:pPr>
        <w:pStyle w:val="lineparagraph"/>
        <w:divId w:val="309789418"/>
      </w:pPr>
      <w:r>
        <w:rPr>
          <w:noProof/>
        </w:rPr>
        <w:drawing>
          <wp:inline distT="0" distB="0" distL="0" distR="0">
            <wp:extent cx="4759959" cy="119999"/>
            <wp:effectExtent l="19050" t="0" r="0" b="0"/>
            <wp:docPr id="8" name="Picture 332"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8E46EC" w:rsidRDefault="008E46EC" w:rsidP="00E5398D">
      <w:pPr>
        <w:pStyle w:val="breadcrumbs"/>
        <w:jc w:val="right"/>
        <w:divId w:val="309789418"/>
        <w:rPr>
          <w:i/>
          <w:iCs/>
          <w:sz w:val="18"/>
          <w:szCs w:val="18"/>
        </w:rPr>
      </w:pPr>
    </w:p>
    <w:p w:rsidR="00622494" w:rsidRDefault="00622494" w:rsidP="00622494">
      <w:pPr>
        <w:pStyle w:val="Heading6"/>
        <w:divId w:val="1087113131"/>
        <w:rPr>
          <w:rFonts w:eastAsia="Times New Roman"/>
        </w:rPr>
      </w:pPr>
      <w:r>
        <w:rPr>
          <w:rFonts w:eastAsia="Times New Roman"/>
        </w:rPr>
        <w:t>Related Topics</w:t>
      </w:r>
    </w:p>
    <w:p w:rsidR="00622494" w:rsidRDefault="00127A1B" w:rsidP="00622494">
      <w:pPr>
        <w:pStyle w:val="relatedtopiclink"/>
        <w:divId w:val="1087113131"/>
      </w:pPr>
      <w:r>
        <w:fldChar w:fldCharType="begin"/>
      </w:r>
      <w:r w:rsidR="00622494">
        <w:instrText xml:space="preserve"> REF _Ref352225301 \h </w:instrText>
      </w:r>
      <w:r>
        <w:fldChar w:fldCharType="separate"/>
      </w:r>
      <w:r w:rsidR="000352E0">
        <w:rPr>
          <w:rFonts w:eastAsia="Times New Roman"/>
        </w:rPr>
        <w:t>Error Logs</w:t>
      </w:r>
      <w:r>
        <w:fldChar w:fldCharType="end"/>
      </w:r>
    </w:p>
    <w:p w:rsidR="00B7397A" w:rsidRDefault="00B7397A">
      <w:pPr>
        <w:pStyle w:val="Heading1"/>
        <w:divId w:val="1087113131"/>
        <w:rPr>
          <w:rFonts w:eastAsia="Times New Roman"/>
        </w:rPr>
      </w:pPr>
      <w:bookmarkStart w:id="257" w:name="_Ref352225301"/>
      <w:bookmarkStart w:id="258" w:name="_Toc356575048"/>
      <w:r>
        <w:rPr>
          <w:rFonts w:eastAsia="Times New Roman"/>
        </w:rPr>
        <w:t>Error Logs</w:t>
      </w:r>
      <w:bookmarkEnd w:id="257"/>
      <w:bookmarkEnd w:id="258"/>
    </w:p>
    <w:p w:rsidR="00B7397A" w:rsidRDefault="0050316E" w:rsidP="003C0955">
      <w:pPr>
        <w:divId w:val="1087113131"/>
      </w:pPr>
      <w:bookmarkStart w:id="259" w:name="error_logs_htm"/>
      <w:bookmarkEnd w:id="259"/>
      <w:r>
        <w:t xml:space="preserve">For various operations, OnRAMP logs the actions and results. The amount of information being logged can be controlled from the OnRAMP </w:t>
      </w:r>
      <w:r>
        <w:rPr>
          <w:b/>
          <w:bCs/>
        </w:rPr>
        <w:t>Preferences</w:t>
      </w:r>
      <w:r>
        <w:t xml:space="preserve"> dialog.</w:t>
      </w:r>
    </w:p>
    <w:p w:rsidR="00B7397A" w:rsidRDefault="00B7397A">
      <w:pPr>
        <w:divId w:val="1087113131"/>
      </w:pPr>
      <w:r>
        <w:t>The log records can be useful when</w:t>
      </w:r>
      <w:r w:rsidR="00B83507">
        <w:t>:</w:t>
      </w:r>
    </w:p>
    <w:p w:rsidR="00B7397A" w:rsidRDefault="00B7397A" w:rsidP="005E45AF">
      <w:pPr>
        <w:numPr>
          <w:ilvl w:val="0"/>
          <w:numId w:val="129"/>
        </w:numPr>
        <w:tabs>
          <w:tab w:val="left" w:pos="720"/>
        </w:tabs>
        <w:divId w:val="1087113131"/>
      </w:pPr>
      <w:r>
        <w:t>An error message instructs you to open the log file for a detailed error description</w:t>
      </w:r>
    </w:p>
    <w:p w:rsidR="00B7397A" w:rsidRDefault="00B7397A" w:rsidP="005E45AF">
      <w:pPr>
        <w:numPr>
          <w:ilvl w:val="0"/>
          <w:numId w:val="129"/>
        </w:numPr>
        <w:tabs>
          <w:tab w:val="left" w:pos="720"/>
        </w:tabs>
        <w:divId w:val="1087113131"/>
      </w:pPr>
      <w:r>
        <w:t>An error message does not provide enough information to solve a problem or find the root cause</w:t>
      </w:r>
    </w:p>
    <w:p w:rsidR="00B7397A" w:rsidRDefault="00B7397A" w:rsidP="005E45AF">
      <w:pPr>
        <w:numPr>
          <w:ilvl w:val="0"/>
          <w:numId w:val="129"/>
        </w:numPr>
        <w:tabs>
          <w:tab w:val="left" w:pos="720"/>
        </w:tabs>
        <w:divId w:val="1087113131"/>
      </w:pPr>
      <w:r>
        <w:t>A problem with the software is identified and no error message is generated</w:t>
      </w:r>
    </w:p>
    <w:p w:rsidR="00B7397A" w:rsidRDefault="00B7397A" w:rsidP="005E45AF">
      <w:pPr>
        <w:numPr>
          <w:ilvl w:val="0"/>
          <w:numId w:val="129"/>
        </w:numPr>
        <w:tabs>
          <w:tab w:val="left" w:pos="720"/>
        </w:tabs>
        <w:divId w:val="1087113131"/>
      </w:pPr>
      <w:r>
        <w:t>You identify a problem with the software</w:t>
      </w:r>
    </w:p>
    <w:p w:rsidR="00B7397A" w:rsidRDefault="0051408F">
      <w:pPr>
        <w:pStyle w:val="lineparagraph"/>
        <w:divId w:val="1087113131"/>
      </w:pPr>
      <w:r>
        <w:rPr>
          <w:noProof/>
        </w:rPr>
        <w:drawing>
          <wp:inline distT="0" distB="0" distL="0" distR="0">
            <wp:extent cx="4759959" cy="119999"/>
            <wp:effectExtent l="19050" t="0" r="0" b="0"/>
            <wp:docPr id="336" name="Picture 336"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6"/>
        <w:divId w:val="1087113131"/>
        <w:rPr>
          <w:rFonts w:eastAsia="Times New Roman"/>
        </w:rPr>
      </w:pPr>
      <w:r>
        <w:rPr>
          <w:rFonts w:eastAsia="Times New Roman"/>
        </w:rPr>
        <w:t>Related Topics</w:t>
      </w:r>
    </w:p>
    <w:p w:rsidR="00B7397A" w:rsidRDefault="00127A1B">
      <w:pPr>
        <w:pStyle w:val="relatedtopiclink"/>
        <w:divId w:val="1087113131"/>
      </w:pPr>
      <w:hyperlink w:anchor="finding_and_reading_an_error_log_2676" w:history="1">
        <w:r w:rsidR="00B7397A">
          <w:rPr>
            <w:rStyle w:val="Hyperlink"/>
          </w:rPr>
          <w:t>Finding and Reading an Error Log</w:t>
        </w:r>
      </w:hyperlink>
    </w:p>
    <w:p w:rsidR="00B7397A" w:rsidRDefault="00127A1B">
      <w:pPr>
        <w:pStyle w:val="relatedtopiclink"/>
        <w:divId w:val="1087113131"/>
      </w:pPr>
      <w:hyperlink w:anchor="increasing_the_logging_level_htm" w:history="1">
        <w:r w:rsidR="00B7397A">
          <w:rPr>
            <w:rStyle w:val="Hyperlink"/>
          </w:rPr>
          <w:t>Increasing the Logging Level</w:t>
        </w:r>
      </w:hyperlink>
    </w:p>
    <w:p w:rsidR="00B7397A" w:rsidRDefault="00B7397A">
      <w:pPr>
        <w:jc w:val="right"/>
        <w:divId w:val="1087113131"/>
      </w:pPr>
      <w:bookmarkStart w:id="260" w:name="finding_and_reading_an_error_log_2676"/>
      <w:bookmarkEnd w:id="260"/>
      <w:r>
        <w:t> </w:t>
      </w:r>
    </w:p>
    <w:p w:rsidR="00B7397A" w:rsidRDefault="00B7397A">
      <w:pPr>
        <w:pStyle w:val="Heading2"/>
        <w:divId w:val="1087113131"/>
        <w:rPr>
          <w:rFonts w:eastAsia="Times New Roman"/>
        </w:rPr>
      </w:pPr>
      <w:bookmarkStart w:id="261" w:name="_Toc356575049"/>
      <w:r>
        <w:rPr>
          <w:rFonts w:eastAsia="Times New Roman"/>
        </w:rPr>
        <w:t>Finding and Reading an Error Log</w:t>
      </w:r>
      <w:bookmarkEnd w:id="261"/>
    </w:p>
    <w:p w:rsidR="00B7397A" w:rsidRDefault="00B7397A" w:rsidP="005E45AF">
      <w:pPr>
        <w:numPr>
          <w:ilvl w:val="0"/>
          <w:numId w:val="130"/>
        </w:numPr>
        <w:tabs>
          <w:tab w:val="left" w:pos="720"/>
        </w:tabs>
        <w:divId w:val="1087113131"/>
      </w:pPr>
      <w:r>
        <w:t xml:space="preserve">Go to the </w:t>
      </w:r>
      <w:r>
        <w:rPr>
          <w:i/>
          <w:iCs/>
        </w:rPr>
        <w:t>&lt;</w:t>
      </w:r>
      <w:proofErr w:type="spellStart"/>
      <w:r>
        <w:rPr>
          <w:i/>
          <w:iCs/>
        </w:rPr>
        <w:t>LocalApplicationData</w:t>
      </w:r>
      <w:proofErr w:type="spellEnd"/>
      <w:r>
        <w:rPr>
          <w:i/>
          <w:iCs/>
        </w:rPr>
        <w:t>&gt;\Honeywell\OnRAMP Design Suite\logs</w:t>
      </w:r>
      <w:r>
        <w:t xml:space="preserve"> to locate the log file.</w:t>
      </w:r>
    </w:p>
    <w:p w:rsidR="00B7397A" w:rsidRDefault="00B7397A">
      <w:pPr>
        <w:pStyle w:val="indent"/>
        <w:divId w:val="1087113131"/>
      </w:pPr>
      <w:r>
        <w:t xml:space="preserve">The location of the </w:t>
      </w:r>
      <w:r>
        <w:rPr>
          <w:i/>
          <w:iCs/>
        </w:rPr>
        <w:t>&lt;</w:t>
      </w:r>
      <w:proofErr w:type="spellStart"/>
      <w:r>
        <w:rPr>
          <w:i/>
          <w:iCs/>
        </w:rPr>
        <w:t>LocalApplicationData</w:t>
      </w:r>
      <w:proofErr w:type="spellEnd"/>
      <w:r>
        <w:rPr>
          <w:i/>
          <w:iCs/>
        </w:rPr>
        <w:t>&gt;</w:t>
      </w:r>
      <w:r>
        <w:t xml:space="preserve"> folder depends on your operating system:</w:t>
      </w:r>
    </w:p>
    <w:p w:rsidR="00B7397A" w:rsidRDefault="00B7397A" w:rsidP="005E45AF">
      <w:pPr>
        <w:pStyle w:val="indent"/>
        <w:numPr>
          <w:ilvl w:val="0"/>
          <w:numId w:val="131"/>
        </w:numPr>
        <w:tabs>
          <w:tab w:val="clear" w:pos="720"/>
          <w:tab w:val="left" w:pos="1320"/>
        </w:tabs>
        <w:ind w:left="1320"/>
        <w:divId w:val="1087113131"/>
      </w:pPr>
      <w:r>
        <w:lastRenderedPageBreak/>
        <w:t xml:space="preserve">in Windows XP, it is </w:t>
      </w:r>
      <w:r>
        <w:rPr>
          <w:i/>
          <w:iCs/>
        </w:rPr>
        <w:t>C:\Documents and Settings\&lt;</w:t>
      </w:r>
      <w:proofErr w:type="spellStart"/>
      <w:r>
        <w:rPr>
          <w:i/>
          <w:iCs/>
        </w:rPr>
        <w:t>user_name</w:t>
      </w:r>
      <w:proofErr w:type="spellEnd"/>
      <w:r>
        <w:rPr>
          <w:i/>
          <w:iCs/>
        </w:rPr>
        <w:t>&gt;\Local Settings\Application Data</w:t>
      </w:r>
    </w:p>
    <w:p w:rsidR="00B7397A" w:rsidRDefault="00B7397A" w:rsidP="005E45AF">
      <w:pPr>
        <w:pStyle w:val="indent"/>
        <w:numPr>
          <w:ilvl w:val="0"/>
          <w:numId w:val="131"/>
        </w:numPr>
        <w:tabs>
          <w:tab w:val="clear" w:pos="720"/>
          <w:tab w:val="left" w:pos="1320"/>
        </w:tabs>
        <w:ind w:left="1320"/>
        <w:divId w:val="1087113131"/>
      </w:pPr>
      <w:r>
        <w:t xml:space="preserve">in Windows 7, it is </w:t>
      </w:r>
      <w:r>
        <w:rPr>
          <w:i/>
          <w:iCs/>
        </w:rPr>
        <w:t>C:\Users\&lt;user_name&gt;\AppData\Local</w:t>
      </w:r>
    </w:p>
    <w:p w:rsidR="00B7397A" w:rsidRDefault="00B7397A">
      <w:pPr>
        <w:pStyle w:val="indent"/>
        <w:divId w:val="1087113131"/>
      </w:pPr>
      <w:r>
        <w:t xml:space="preserve">A shortcut to open the log file folder is available from the OnRAMP folder on the </w:t>
      </w:r>
      <w:r>
        <w:rPr>
          <w:b/>
          <w:bCs/>
        </w:rPr>
        <w:t>Start</w:t>
      </w:r>
      <w:r>
        <w:t xml:space="preserve"> menu.</w:t>
      </w:r>
    </w:p>
    <w:p w:rsidR="00B7397A" w:rsidRDefault="00B7397A" w:rsidP="005E45AF">
      <w:pPr>
        <w:numPr>
          <w:ilvl w:val="0"/>
          <w:numId w:val="132"/>
        </w:numPr>
        <w:tabs>
          <w:tab w:val="left" w:pos="720"/>
        </w:tabs>
        <w:divId w:val="1087113131"/>
      </w:pPr>
      <w:r>
        <w:t>Locate and open the error file, go to the end of the file, and read the description.</w:t>
      </w:r>
    </w:p>
    <w:p w:rsidR="00B7397A" w:rsidRDefault="00B7397A">
      <w:pPr>
        <w:pStyle w:val="indent"/>
        <w:divId w:val="1087113131"/>
      </w:pPr>
      <w:r>
        <w:t>The log record is a single line in the log file. The format is:</w:t>
      </w:r>
    </w:p>
    <w:p w:rsidR="00B7397A" w:rsidRDefault="00B7397A">
      <w:pPr>
        <w:pStyle w:val="indent"/>
        <w:divId w:val="1087113131"/>
      </w:pPr>
      <w:r>
        <w:t>&lt;Timestamp&gt;|&lt;</w:t>
      </w:r>
      <w:proofErr w:type="spellStart"/>
      <w:r>
        <w:t>ProcessID</w:t>
      </w:r>
      <w:proofErr w:type="spellEnd"/>
      <w:r>
        <w:t>&gt;|&lt;Severity&gt;|&lt;Source&gt;|&lt;Log message&gt;</w:t>
      </w:r>
    </w:p>
    <w:p w:rsidR="00B7397A" w:rsidRDefault="00B7397A">
      <w:pPr>
        <w:pStyle w:val="indent"/>
        <w:divId w:val="1087113131"/>
      </w:pPr>
      <w:r>
        <w:t>The message severity can be:</w:t>
      </w:r>
    </w:p>
    <w:p w:rsidR="00B7397A" w:rsidRDefault="00B7397A" w:rsidP="005E45AF">
      <w:pPr>
        <w:numPr>
          <w:ilvl w:val="1"/>
          <w:numId w:val="133"/>
        </w:numPr>
        <w:tabs>
          <w:tab w:val="left" w:pos="1440"/>
        </w:tabs>
        <w:divId w:val="1087113131"/>
      </w:pPr>
      <w:r>
        <w:rPr>
          <w:b/>
          <w:bCs/>
        </w:rPr>
        <w:t>TRACE</w:t>
      </w:r>
      <w:r>
        <w:t xml:space="preserve"> – application behavior tracing</w:t>
      </w:r>
    </w:p>
    <w:p w:rsidR="00B7397A" w:rsidRDefault="00B7397A" w:rsidP="005E45AF">
      <w:pPr>
        <w:numPr>
          <w:ilvl w:val="1"/>
          <w:numId w:val="133"/>
        </w:numPr>
        <w:tabs>
          <w:tab w:val="left" w:pos="1440"/>
        </w:tabs>
        <w:divId w:val="1087113131"/>
      </w:pPr>
      <w:r>
        <w:rPr>
          <w:b/>
          <w:bCs/>
        </w:rPr>
        <w:t>DEBUG</w:t>
      </w:r>
      <w:r>
        <w:t xml:space="preserve"> – message for debugging purposes</w:t>
      </w:r>
    </w:p>
    <w:p w:rsidR="00B7397A" w:rsidRDefault="00B7397A" w:rsidP="005E45AF">
      <w:pPr>
        <w:numPr>
          <w:ilvl w:val="1"/>
          <w:numId w:val="133"/>
        </w:numPr>
        <w:tabs>
          <w:tab w:val="left" w:pos="1440"/>
        </w:tabs>
        <w:divId w:val="1087113131"/>
      </w:pPr>
      <w:r>
        <w:rPr>
          <w:b/>
          <w:bCs/>
        </w:rPr>
        <w:t>INFO</w:t>
      </w:r>
      <w:r>
        <w:t xml:space="preserve"> – general information</w:t>
      </w:r>
    </w:p>
    <w:p w:rsidR="00B7397A" w:rsidRDefault="00B7397A" w:rsidP="005E45AF">
      <w:pPr>
        <w:numPr>
          <w:ilvl w:val="1"/>
          <w:numId w:val="133"/>
        </w:numPr>
        <w:tabs>
          <w:tab w:val="left" w:pos="1440"/>
        </w:tabs>
        <w:divId w:val="1087113131"/>
      </w:pPr>
      <w:r>
        <w:rPr>
          <w:b/>
          <w:bCs/>
        </w:rPr>
        <w:t>WARN</w:t>
      </w:r>
      <w:r>
        <w:t xml:space="preserve"> – warning, recoverable error</w:t>
      </w:r>
    </w:p>
    <w:p w:rsidR="00B7397A" w:rsidRDefault="00B7397A" w:rsidP="005E45AF">
      <w:pPr>
        <w:numPr>
          <w:ilvl w:val="1"/>
          <w:numId w:val="133"/>
        </w:numPr>
        <w:tabs>
          <w:tab w:val="left" w:pos="1440"/>
        </w:tabs>
        <w:divId w:val="1087113131"/>
      </w:pPr>
      <w:r>
        <w:rPr>
          <w:b/>
          <w:bCs/>
        </w:rPr>
        <w:t>ERROR</w:t>
      </w:r>
      <w:r>
        <w:t xml:space="preserve"> – error or exception in the application</w:t>
      </w:r>
    </w:p>
    <w:p w:rsidR="00B7397A" w:rsidRDefault="00B7397A" w:rsidP="005E45AF">
      <w:pPr>
        <w:numPr>
          <w:ilvl w:val="1"/>
          <w:numId w:val="133"/>
        </w:numPr>
        <w:tabs>
          <w:tab w:val="left" w:pos="1440"/>
        </w:tabs>
        <w:divId w:val="1087113131"/>
      </w:pPr>
      <w:r>
        <w:rPr>
          <w:b/>
          <w:bCs/>
        </w:rPr>
        <w:t>FATAL</w:t>
      </w:r>
      <w:r>
        <w:t xml:space="preserve"> - application was forced to exit.</w:t>
      </w:r>
    </w:p>
    <w:p w:rsidR="00B7397A" w:rsidRDefault="00B7397A">
      <w:pPr>
        <w:pStyle w:val="indent"/>
        <w:divId w:val="1087113131"/>
      </w:pPr>
      <w:r>
        <w:t>The message source indicates where the log message has been created. There are two main message sources in the application:</w:t>
      </w:r>
    </w:p>
    <w:p w:rsidR="00B7397A" w:rsidRDefault="00B7397A" w:rsidP="005E45AF">
      <w:pPr>
        <w:pStyle w:val="indent"/>
        <w:numPr>
          <w:ilvl w:val="0"/>
          <w:numId w:val="134"/>
        </w:numPr>
        <w:tabs>
          <w:tab w:val="clear" w:pos="720"/>
          <w:tab w:val="left" w:pos="1320"/>
        </w:tabs>
        <w:ind w:left="1320"/>
        <w:divId w:val="1087113131"/>
      </w:pPr>
      <w:proofErr w:type="spellStart"/>
      <w:r>
        <w:rPr>
          <w:i/>
          <w:iCs/>
        </w:rPr>
        <w:t>OnRamp.MatlabSupportLib</w:t>
      </w:r>
      <w:proofErr w:type="spellEnd"/>
      <w:r>
        <w:rPr>
          <w:i/>
          <w:iCs/>
        </w:rPr>
        <w:t>.*</w:t>
      </w:r>
      <w:r>
        <w:t xml:space="preserve"> - interface to the MATLAB application. Contains messages reported by the MATLAB algorithms.</w:t>
      </w:r>
    </w:p>
    <w:p w:rsidR="00B7397A" w:rsidRDefault="00B7397A" w:rsidP="005E45AF">
      <w:pPr>
        <w:pStyle w:val="indent"/>
        <w:numPr>
          <w:ilvl w:val="0"/>
          <w:numId w:val="134"/>
        </w:numPr>
        <w:tabs>
          <w:tab w:val="clear" w:pos="720"/>
          <w:tab w:val="left" w:pos="1320"/>
        </w:tabs>
        <w:ind w:left="1320"/>
        <w:divId w:val="1087113131"/>
      </w:pPr>
      <w:proofErr w:type="spellStart"/>
      <w:r>
        <w:rPr>
          <w:i/>
          <w:iCs/>
        </w:rPr>
        <w:t>OnRamp.DesignSuite</w:t>
      </w:r>
      <w:proofErr w:type="spellEnd"/>
      <w:r>
        <w:rPr>
          <w:i/>
          <w:iCs/>
        </w:rPr>
        <w:t>.*</w:t>
      </w:r>
      <w:r>
        <w:t xml:space="preserve"> - user interface sub-system. Contains related general user interface operations, for example, loading and saving</w:t>
      </w:r>
      <w:r w:rsidR="00B83507">
        <w:t xml:space="preserve"> the</w:t>
      </w:r>
      <w:r>
        <w:t xml:space="preserve"> project file.</w:t>
      </w:r>
    </w:p>
    <w:p w:rsidR="00B7397A" w:rsidRDefault="00B7397A">
      <w:pPr>
        <w:pStyle w:val="indent"/>
        <w:divId w:val="1087113131"/>
      </w:pPr>
      <w:r>
        <w:rPr>
          <w:b/>
          <w:bCs/>
        </w:rPr>
        <w:t>NOTE:</w:t>
      </w:r>
      <w:r>
        <w:t xml:space="preserve"> The size of the log file is limited to 1MB. If the log file size </w:t>
      </w:r>
      <w:r w:rsidR="00B83507">
        <w:t>grows larger</w:t>
      </w:r>
      <w:r>
        <w:t xml:space="preserve"> than 1MB, the file is moved to the </w:t>
      </w:r>
      <w:r>
        <w:rPr>
          <w:i/>
          <w:iCs/>
        </w:rPr>
        <w:t>&lt;</w:t>
      </w:r>
      <w:proofErr w:type="spellStart"/>
      <w:r>
        <w:rPr>
          <w:i/>
          <w:iCs/>
        </w:rPr>
        <w:t>LocalApplicationData</w:t>
      </w:r>
      <w:proofErr w:type="spellEnd"/>
      <w:r>
        <w:rPr>
          <w:i/>
          <w:iCs/>
        </w:rPr>
        <w:t>&gt;\Honeywell\OnRAMP Design Suite \archives</w:t>
      </w:r>
      <w:r>
        <w:t xml:space="preserve"> folder and a new log file is created.</w:t>
      </w:r>
    </w:p>
    <w:p w:rsidR="00B7397A" w:rsidRDefault="0051408F">
      <w:pPr>
        <w:pStyle w:val="lineparagraph"/>
        <w:divId w:val="1087113131"/>
      </w:pPr>
      <w:r>
        <w:rPr>
          <w:noProof/>
        </w:rPr>
        <w:drawing>
          <wp:inline distT="0" distB="0" distL="0" distR="0">
            <wp:extent cx="4759959" cy="119999"/>
            <wp:effectExtent l="19050" t="0" r="0" b="0"/>
            <wp:docPr id="337" name="Picture 337"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5"/>
        <w:divId w:val="1087113131"/>
        <w:rPr>
          <w:rFonts w:eastAsia="Times New Roman"/>
        </w:rPr>
      </w:pPr>
      <w:r>
        <w:rPr>
          <w:rFonts w:eastAsia="Times New Roman"/>
        </w:rPr>
        <w:t>Related Topic</w:t>
      </w:r>
    </w:p>
    <w:p w:rsidR="00B7397A" w:rsidRDefault="00127A1B">
      <w:pPr>
        <w:pStyle w:val="relatedtopiclink"/>
        <w:divId w:val="1087113131"/>
      </w:pPr>
      <w:hyperlink w:anchor="increasing_the_logging_level_htm" w:history="1">
        <w:r w:rsidR="00B7397A">
          <w:rPr>
            <w:rStyle w:val="Hyperlink"/>
          </w:rPr>
          <w:t>Increasing the Logging Level</w:t>
        </w:r>
      </w:hyperlink>
    </w:p>
    <w:p w:rsidR="00B7397A" w:rsidRDefault="00B7397A">
      <w:pPr>
        <w:jc w:val="right"/>
        <w:divId w:val="1087113131"/>
      </w:pPr>
      <w:bookmarkStart w:id="262" w:name="increasing_the_logging_level_htm"/>
      <w:bookmarkEnd w:id="262"/>
      <w:r>
        <w:t> </w:t>
      </w:r>
    </w:p>
    <w:p w:rsidR="00B7397A" w:rsidRDefault="00B7397A">
      <w:pPr>
        <w:pStyle w:val="Heading2"/>
        <w:divId w:val="1087113131"/>
        <w:rPr>
          <w:rFonts w:eastAsia="Times New Roman"/>
        </w:rPr>
      </w:pPr>
      <w:bookmarkStart w:id="263" w:name="_Toc356575050"/>
      <w:r>
        <w:rPr>
          <w:rFonts w:eastAsia="Times New Roman"/>
        </w:rPr>
        <w:t>Increasing the Logging Level</w:t>
      </w:r>
      <w:bookmarkEnd w:id="263"/>
    </w:p>
    <w:p w:rsidR="00B7397A" w:rsidRDefault="00B7397A">
      <w:pPr>
        <w:divId w:val="1087113131"/>
      </w:pPr>
      <w:r>
        <w:t xml:space="preserve">If the error message is unclear, increase the </w:t>
      </w:r>
      <w:r>
        <w:rPr>
          <w:b/>
          <w:bCs/>
        </w:rPr>
        <w:t>Log level threshold</w:t>
      </w:r>
      <w:r>
        <w:t xml:space="preserve"> to </w:t>
      </w:r>
      <w:r>
        <w:rPr>
          <w:b/>
          <w:bCs/>
        </w:rPr>
        <w:t>Trace.</w:t>
      </w:r>
    </w:p>
    <w:p w:rsidR="00B7397A" w:rsidRDefault="00B7397A" w:rsidP="005E45AF">
      <w:pPr>
        <w:numPr>
          <w:ilvl w:val="0"/>
          <w:numId w:val="135"/>
        </w:numPr>
        <w:tabs>
          <w:tab w:val="left" w:pos="720"/>
        </w:tabs>
        <w:divId w:val="1087113131"/>
      </w:pPr>
      <w:r>
        <w:t xml:space="preserve">Go to </w:t>
      </w:r>
      <w:proofErr w:type="spellStart"/>
      <w:r>
        <w:rPr>
          <w:b/>
          <w:bCs/>
        </w:rPr>
        <w:t>File</w:t>
      </w:r>
      <w:r>
        <w:rPr>
          <w:rFonts w:ascii="Wingdings" w:hAnsi="Wingdings"/>
          <w:b/>
          <w:bCs/>
        </w:rPr>
        <w:t></w:t>
      </w:r>
      <w:r>
        <w:rPr>
          <w:b/>
          <w:bCs/>
        </w:rPr>
        <w:t>Preferences</w:t>
      </w:r>
      <w:proofErr w:type="spellEnd"/>
      <w:r>
        <w:t xml:space="preserve"> and select the </w:t>
      </w:r>
      <w:r>
        <w:rPr>
          <w:b/>
          <w:bCs/>
        </w:rPr>
        <w:t>General</w:t>
      </w:r>
      <w:r>
        <w:t xml:space="preserve"> tab.</w:t>
      </w:r>
    </w:p>
    <w:p w:rsidR="00B7397A" w:rsidRDefault="00B7397A" w:rsidP="005E45AF">
      <w:pPr>
        <w:numPr>
          <w:ilvl w:val="0"/>
          <w:numId w:val="135"/>
        </w:numPr>
        <w:tabs>
          <w:tab w:val="left" w:pos="720"/>
        </w:tabs>
        <w:divId w:val="1087113131"/>
      </w:pPr>
      <w:r>
        <w:t xml:space="preserve">Select </w:t>
      </w:r>
      <w:r>
        <w:rPr>
          <w:b/>
          <w:bCs/>
        </w:rPr>
        <w:t>Trace</w:t>
      </w:r>
      <w:r>
        <w:t xml:space="preserve"> in </w:t>
      </w:r>
      <w:r>
        <w:rPr>
          <w:b/>
          <w:bCs/>
        </w:rPr>
        <w:t>Log level threshold</w:t>
      </w:r>
      <w:r>
        <w:t>.</w:t>
      </w:r>
    </w:p>
    <w:p w:rsidR="00B7397A" w:rsidRDefault="0051408F" w:rsidP="0051408F">
      <w:pPr>
        <w:tabs>
          <w:tab w:val="left" w:pos="720"/>
        </w:tabs>
        <w:ind w:left="720"/>
        <w:divId w:val="1087113131"/>
      </w:pPr>
      <w:r>
        <w:rPr>
          <w:noProof/>
        </w:rPr>
        <w:lastRenderedPageBreak/>
        <w:drawing>
          <wp:inline distT="0" distB="0" distL="0" distR="0">
            <wp:extent cx="4668520" cy="4201668"/>
            <wp:effectExtent l="19050" t="0" r="0" b="0"/>
            <wp:docPr id="338" name="Picture 338" descr="C:\Work\HIP Projects\H_ACT HIP\Help Project - Sept 23 Version\H-ACT Design Suite R100.0\!SSL!\Printed_Documentation\!doc_tmp_folder_0\U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4668520" cy="4201668"/>
                    </a:xfrm>
                    <a:prstGeom prst="rect">
                      <a:avLst/>
                    </a:prstGeom>
                  </pic:spPr>
                </pic:pic>
              </a:graphicData>
            </a:graphic>
          </wp:inline>
        </w:drawing>
      </w:r>
    </w:p>
    <w:p w:rsidR="00B7397A" w:rsidRDefault="00B7397A" w:rsidP="005E45AF">
      <w:pPr>
        <w:numPr>
          <w:ilvl w:val="0"/>
          <w:numId w:val="135"/>
        </w:numPr>
        <w:tabs>
          <w:tab w:val="left" w:pos="720"/>
        </w:tabs>
        <w:divId w:val="1087113131"/>
      </w:pPr>
      <w:r>
        <w:t>Repeat the failing operation and then check the log file again.</w:t>
      </w:r>
    </w:p>
    <w:p w:rsidR="00B7397A" w:rsidRDefault="00B7397A">
      <w:pPr>
        <w:pStyle w:val="indent"/>
        <w:divId w:val="1087113131"/>
      </w:pPr>
      <w:r>
        <w:t xml:space="preserve">If it is still not clear, you may need the assistance of </w:t>
      </w:r>
      <w:hyperlink r:id="rId195" w:history="1">
        <w:r>
          <w:rPr>
            <w:rStyle w:val="Hyperlink"/>
          </w:rPr>
          <w:t>OnRAMP Support</w:t>
        </w:r>
      </w:hyperlink>
      <w:r>
        <w:t xml:space="preserve"> to interpret the log file and assist with troubleshooting.</w:t>
      </w:r>
    </w:p>
    <w:p w:rsidR="00B7397A" w:rsidRDefault="00B7397A">
      <w:pPr>
        <w:pStyle w:val="Heading5"/>
        <w:divId w:val="1087113131"/>
        <w:rPr>
          <w:rFonts w:eastAsia="Times New Roman"/>
        </w:rPr>
      </w:pPr>
      <w:r>
        <w:rPr>
          <w:rFonts w:eastAsia="Times New Roman"/>
        </w:rPr>
        <w:t>To pack the logging data and project files to send to Honeywell for analysis:</w:t>
      </w:r>
    </w:p>
    <w:p w:rsidR="00B7397A" w:rsidRDefault="00B7397A" w:rsidP="005E45AF">
      <w:pPr>
        <w:numPr>
          <w:ilvl w:val="0"/>
          <w:numId w:val="136"/>
        </w:numPr>
        <w:tabs>
          <w:tab w:val="left" w:pos="720"/>
        </w:tabs>
        <w:divId w:val="1087113131"/>
      </w:pPr>
      <w:r>
        <w:t xml:space="preserve">Use a file compression utility (for example, WinZip) to zip the </w:t>
      </w:r>
      <w:r>
        <w:rPr>
          <w:i/>
          <w:iCs/>
        </w:rPr>
        <w:t>&lt;</w:t>
      </w:r>
      <w:proofErr w:type="spellStart"/>
      <w:r>
        <w:rPr>
          <w:i/>
          <w:iCs/>
        </w:rPr>
        <w:t>LocalApplicationData</w:t>
      </w:r>
      <w:proofErr w:type="spellEnd"/>
      <w:r>
        <w:rPr>
          <w:i/>
          <w:iCs/>
        </w:rPr>
        <w:t>&gt;\Honeywell\OnRAMP Design Suite</w:t>
      </w:r>
      <w:r>
        <w:t xml:space="preserve"> folder.</w:t>
      </w:r>
    </w:p>
    <w:p w:rsidR="00B7397A" w:rsidRDefault="00B7397A" w:rsidP="005E45AF">
      <w:pPr>
        <w:numPr>
          <w:ilvl w:val="0"/>
          <w:numId w:val="136"/>
        </w:numPr>
        <w:tabs>
          <w:tab w:val="left" w:pos="720"/>
        </w:tabs>
        <w:divId w:val="1087113131"/>
      </w:pPr>
      <w:r>
        <w:t xml:space="preserve">Send the files to </w:t>
      </w:r>
      <w:hyperlink r:id="rId196" w:history="1">
        <w:r>
          <w:rPr>
            <w:rStyle w:val="Hyperlink"/>
          </w:rPr>
          <w:t>OnRAMP Support</w:t>
        </w:r>
      </w:hyperlink>
      <w:r>
        <w:t xml:space="preserve"> together with a brief description of the problem.</w:t>
      </w:r>
    </w:p>
    <w:p w:rsidR="00B7397A" w:rsidRDefault="0051408F">
      <w:pPr>
        <w:pStyle w:val="lineparagraph"/>
        <w:divId w:val="1087113131"/>
      </w:pPr>
      <w:r>
        <w:rPr>
          <w:noProof/>
        </w:rPr>
        <w:drawing>
          <wp:inline distT="0" distB="0" distL="0" distR="0">
            <wp:extent cx="4759959" cy="119999"/>
            <wp:effectExtent l="19050" t="0" r="0" b="0"/>
            <wp:docPr id="339" name="Picture 339"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p w:rsidR="00B7397A" w:rsidRDefault="00B7397A">
      <w:pPr>
        <w:pStyle w:val="Heading5"/>
        <w:divId w:val="1087113131"/>
        <w:rPr>
          <w:rFonts w:eastAsia="Times New Roman"/>
        </w:rPr>
      </w:pPr>
      <w:r>
        <w:rPr>
          <w:rFonts w:eastAsia="Times New Roman"/>
        </w:rPr>
        <w:t>Related Topic</w:t>
      </w:r>
    </w:p>
    <w:p w:rsidR="00B7397A" w:rsidRDefault="00127A1B">
      <w:pPr>
        <w:pStyle w:val="relatedtopiclink"/>
        <w:divId w:val="1087113131"/>
      </w:pPr>
      <w:hyperlink w:anchor="glossary_htm" w:history="1">
        <w:r w:rsidR="00B7397A">
          <w:rPr>
            <w:rStyle w:val="Hyperlink"/>
          </w:rPr>
          <w:t>Glossary</w:t>
        </w:r>
      </w:hyperlink>
    </w:p>
    <w:p w:rsidR="00B7397A" w:rsidRDefault="00B7397A" w:rsidP="005E543F">
      <w:pPr>
        <w:sectPr w:rsidR="00B7397A" w:rsidSect="003A567C">
          <w:headerReference w:type="default" r:id="rId197"/>
          <w:type w:val="oddPage"/>
          <w:pgSz w:w="12240" w:h="15840"/>
          <w:pgMar w:top="1440" w:right="1440" w:bottom="1440" w:left="1440" w:header="720" w:footer="720" w:gutter="0"/>
          <w:cols w:space="720"/>
          <w:titlePg/>
          <w:docGrid w:linePitch="360"/>
        </w:sectPr>
      </w:pPr>
    </w:p>
    <w:p w:rsidR="00B7397A" w:rsidRDefault="00B7397A">
      <w:pPr>
        <w:jc w:val="right"/>
        <w:divId w:val="680817530"/>
      </w:pPr>
      <w:bookmarkStart w:id="264" w:name="glossary_htm"/>
      <w:bookmarkEnd w:id="264"/>
      <w:r>
        <w:lastRenderedPageBreak/>
        <w:t> </w:t>
      </w:r>
    </w:p>
    <w:p w:rsidR="00B7397A" w:rsidRDefault="00B7397A">
      <w:pPr>
        <w:pStyle w:val="Heading1"/>
        <w:divId w:val="680817530"/>
        <w:rPr>
          <w:rFonts w:eastAsia="Times New Roman"/>
        </w:rPr>
      </w:pPr>
      <w:bookmarkStart w:id="265" w:name="_Toc356575051"/>
      <w:r>
        <w:rPr>
          <w:rFonts w:eastAsia="Times New Roman"/>
        </w:rPr>
        <w:t>Glossary</w:t>
      </w:r>
      <w:bookmarkEnd w:id="265"/>
    </w:p>
    <w:p w:rsidR="00B7397A" w:rsidRDefault="00B7397A">
      <w:pPr>
        <w:divId w:val="680817530"/>
      </w:pPr>
      <w:r>
        <w:t> </w:t>
      </w:r>
    </w:p>
    <w:tbl>
      <w:tblPr>
        <w:tblW w:w="9360" w:type="dxa"/>
        <w:tblCellMar>
          <w:top w:w="15" w:type="dxa"/>
          <w:left w:w="15" w:type="dxa"/>
          <w:bottom w:w="15" w:type="dxa"/>
          <w:right w:w="15" w:type="dxa"/>
        </w:tblCellMar>
        <w:tblLook w:val="04A0"/>
      </w:tblPr>
      <w:tblGrid>
        <w:gridCol w:w="2034"/>
        <w:gridCol w:w="7326"/>
      </w:tblGrid>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Auto-wiring</w:t>
            </w:r>
          </w:p>
        </w:tc>
        <w:tc>
          <w:tcPr>
            <w:tcW w:w="0" w:type="auto"/>
            <w:vAlign w:val="center"/>
            <w:hideMark/>
          </w:tcPr>
          <w:p w:rsidR="00B7397A" w:rsidRDefault="00B7397A">
            <w:pPr>
              <w:spacing w:line="276" w:lineRule="auto"/>
              <w:ind w:left="43"/>
            </w:pPr>
            <w:r>
              <w:t>Algorithm to automatically assign component input and output variables and create overall model outputs based on readout specifications</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Component ID</w:t>
            </w:r>
          </w:p>
        </w:tc>
        <w:tc>
          <w:tcPr>
            <w:tcW w:w="0" w:type="auto"/>
            <w:vAlign w:val="center"/>
            <w:hideMark/>
          </w:tcPr>
          <w:p w:rsidR="00B7397A" w:rsidRDefault="00B7397A">
            <w:pPr>
              <w:spacing w:line="276" w:lineRule="auto"/>
              <w:ind w:left="41"/>
            </w:pPr>
            <w:r>
              <w:t>Standalone identification of component models (also called local ID)</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CSV</w:t>
            </w:r>
          </w:p>
        </w:tc>
        <w:tc>
          <w:tcPr>
            <w:tcW w:w="0" w:type="auto"/>
            <w:vAlign w:val="center"/>
            <w:hideMark/>
          </w:tcPr>
          <w:p w:rsidR="00B7397A" w:rsidRDefault="00B7397A">
            <w:pPr>
              <w:spacing w:line="276" w:lineRule="auto"/>
              <w:ind w:left="41"/>
            </w:pPr>
            <w:r>
              <w:t>Comma-Separated Value</w:t>
            </w:r>
          </w:p>
          <w:p w:rsidR="00B7397A" w:rsidRDefault="00B7397A">
            <w:pPr>
              <w:spacing w:line="276" w:lineRule="auto"/>
              <w:ind w:left="41"/>
            </w:pPr>
            <w:r>
              <w:t>File type and extension for data files</w:t>
            </w:r>
          </w:p>
        </w:tc>
      </w:tr>
      <w:tr w:rsidR="00B7397A" w:rsidTr="003A567C">
        <w:trPr>
          <w:divId w:val="680817530"/>
          <w:cantSplit/>
        </w:trPr>
        <w:tc>
          <w:tcPr>
            <w:tcW w:w="0" w:type="auto"/>
            <w:hideMark/>
          </w:tcPr>
          <w:p w:rsidR="00B7397A" w:rsidRDefault="00B7397A" w:rsidP="0050316E">
            <w:pPr>
              <w:overflowPunct w:val="0"/>
              <w:autoSpaceDE w:val="0"/>
              <w:autoSpaceDN w:val="0"/>
              <w:spacing w:line="276" w:lineRule="auto"/>
              <w:rPr>
                <w:b/>
                <w:bCs/>
              </w:rPr>
            </w:pPr>
            <w:r>
              <w:rPr>
                <w:b/>
                <w:bCs/>
              </w:rPr>
              <w:t xml:space="preserve">Data </w:t>
            </w:r>
            <w:r w:rsidR="0050316E">
              <w:rPr>
                <w:b/>
                <w:bCs/>
              </w:rPr>
              <w:t>Collection Object</w:t>
            </w:r>
          </w:p>
        </w:tc>
        <w:tc>
          <w:tcPr>
            <w:tcW w:w="0" w:type="auto"/>
            <w:vAlign w:val="center"/>
            <w:hideMark/>
          </w:tcPr>
          <w:p w:rsidR="00B7397A" w:rsidRDefault="00B7397A">
            <w:pPr>
              <w:spacing w:line="276" w:lineRule="auto"/>
              <w:ind w:left="41"/>
            </w:pPr>
            <w:r>
              <w:t>Object in MATLAB to store engine data from multiple data files from various sources</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Data Management</w:t>
            </w:r>
          </w:p>
        </w:tc>
        <w:tc>
          <w:tcPr>
            <w:tcW w:w="0" w:type="auto"/>
            <w:vAlign w:val="center"/>
            <w:hideMark/>
          </w:tcPr>
          <w:p w:rsidR="00B7397A" w:rsidRDefault="00B7397A">
            <w:pPr>
              <w:spacing w:line="276" w:lineRule="auto"/>
              <w:ind w:left="41"/>
            </w:pPr>
            <w:r>
              <w:t>Algorithm to parse data and validate for plausibility (for example, to check if steady-state is reached)</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DOE</w:t>
            </w:r>
          </w:p>
        </w:tc>
        <w:tc>
          <w:tcPr>
            <w:tcW w:w="0" w:type="auto"/>
            <w:vAlign w:val="center"/>
            <w:hideMark/>
          </w:tcPr>
          <w:p w:rsidR="00B7397A" w:rsidRDefault="00B7397A">
            <w:pPr>
              <w:spacing w:line="276" w:lineRule="auto"/>
              <w:ind w:left="41"/>
            </w:pPr>
            <w:r>
              <w:t>Design of Experiment</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ECU</w:t>
            </w:r>
          </w:p>
        </w:tc>
        <w:tc>
          <w:tcPr>
            <w:tcW w:w="0" w:type="auto"/>
            <w:vAlign w:val="center"/>
            <w:hideMark/>
          </w:tcPr>
          <w:p w:rsidR="00B7397A" w:rsidRDefault="00B7397A">
            <w:pPr>
              <w:spacing w:line="276" w:lineRule="auto"/>
              <w:ind w:left="41"/>
            </w:pPr>
            <w:r>
              <w:t>Engine Control Unit</w:t>
            </w:r>
          </w:p>
          <w:p w:rsidR="00B7397A" w:rsidRDefault="00B7397A">
            <w:pPr>
              <w:spacing w:line="276" w:lineRule="auto"/>
              <w:ind w:left="41"/>
            </w:pPr>
            <w:r>
              <w:t>(sometimes known as electronic control unit)</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EGR</w:t>
            </w:r>
          </w:p>
        </w:tc>
        <w:tc>
          <w:tcPr>
            <w:tcW w:w="0" w:type="auto"/>
            <w:vAlign w:val="center"/>
            <w:hideMark/>
          </w:tcPr>
          <w:p w:rsidR="00B7397A" w:rsidRDefault="00B7397A">
            <w:pPr>
              <w:spacing w:line="276" w:lineRule="auto"/>
              <w:ind w:left="41"/>
            </w:pPr>
            <w:r>
              <w:t>Exhaust Gas Recirculation</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Fuel/Speed Sweeps</w:t>
            </w:r>
          </w:p>
        </w:tc>
        <w:tc>
          <w:tcPr>
            <w:tcW w:w="0" w:type="auto"/>
            <w:vAlign w:val="center"/>
            <w:hideMark/>
          </w:tcPr>
          <w:p w:rsidR="00B7397A" w:rsidRDefault="00B7397A">
            <w:pPr>
              <w:spacing w:line="276" w:lineRule="auto"/>
              <w:ind w:left="41"/>
            </w:pPr>
            <w:r>
              <w:t>First part of the DOE where emphasis is made to cover a large part of the engine operating range by sweeping the fuel and speed and only a few actuator steps are run</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Global ID</w:t>
            </w:r>
          </w:p>
        </w:tc>
        <w:tc>
          <w:tcPr>
            <w:tcW w:w="0" w:type="auto"/>
            <w:vAlign w:val="center"/>
            <w:hideMark/>
          </w:tcPr>
          <w:p w:rsidR="00B7397A" w:rsidRDefault="00B7397A">
            <w:pPr>
              <w:spacing w:line="276" w:lineRule="auto"/>
              <w:ind w:left="41"/>
            </w:pPr>
            <w:r>
              <w:t>Identification of entire engine model</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ID</w:t>
            </w:r>
          </w:p>
        </w:tc>
        <w:tc>
          <w:tcPr>
            <w:tcW w:w="0" w:type="auto"/>
            <w:vAlign w:val="center"/>
            <w:hideMark/>
          </w:tcPr>
          <w:p w:rsidR="00B7397A" w:rsidRDefault="00B7397A">
            <w:pPr>
              <w:spacing w:line="276" w:lineRule="auto"/>
              <w:ind w:left="41"/>
            </w:pPr>
            <w:r>
              <w:t>Identification</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INCA</w:t>
            </w:r>
          </w:p>
        </w:tc>
        <w:tc>
          <w:tcPr>
            <w:tcW w:w="0" w:type="auto"/>
            <w:vAlign w:val="center"/>
            <w:hideMark/>
          </w:tcPr>
          <w:p w:rsidR="00B7397A" w:rsidRDefault="00B7397A">
            <w:pPr>
              <w:spacing w:line="276" w:lineRule="auto"/>
              <w:ind w:left="41"/>
            </w:pPr>
            <w:r>
              <w:t>Application software by ETAS for engine calibration and measurement</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IQ</w:t>
            </w:r>
          </w:p>
        </w:tc>
        <w:tc>
          <w:tcPr>
            <w:tcW w:w="0" w:type="auto"/>
            <w:vAlign w:val="center"/>
            <w:hideMark/>
          </w:tcPr>
          <w:p w:rsidR="00B7397A" w:rsidRDefault="00B7397A">
            <w:pPr>
              <w:spacing w:line="276" w:lineRule="auto"/>
              <w:ind w:left="41"/>
            </w:pPr>
            <w:r>
              <w:t>Injection Quantity of the engine</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Lugline</w:t>
            </w:r>
          </w:p>
        </w:tc>
        <w:tc>
          <w:tcPr>
            <w:tcW w:w="0" w:type="auto"/>
            <w:vAlign w:val="center"/>
            <w:hideMark/>
          </w:tcPr>
          <w:p w:rsidR="00B7397A" w:rsidRDefault="00B7397A">
            <w:pPr>
              <w:spacing w:line="276" w:lineRule="auto"/>
              <w:ind w:left="41"/>
            </w:pPr>
            <w:r>
              <w:t>Maximum load curve of the engine giving the maximum fuel quantity in function of the engine speed range</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MAT</w:t>
            </w:r>
          </w:p>
        </w:tc>
        <w:tc>
          <w:tcPr>
            <w:tcW w:w="0" w:type="auto"/>
            <w:vAlign w:val="center"/>
            <w:hideMark/>
          </w:tcPr>
          <w:p w:rsidR="00B7397A" w:rsidRDefault="00B7397A">
            <w:pPr>
              <w:spacing w:line="276" w:lineRule="auto"/>
              <w:ind w:left="41"/>
            </w:pPr>
            <w:r>
              <w:t>File type and extension for data files generated with MATLAB</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lastRenderedPageBreak/>
              <w:t>MATLAB/Simulink</w:t>
            </w:r>
          </w:p>
        </w:tc>
        <w:tc>
          <w:tcPr>
            <w:tcW w:w="0" w:type="auto"/>
            <w:vAlign w:val="center"/>
            <w:hideMark/>
          </w:tcPr>
          <w:p w:rsidR="00B7397A" w:rsidRDefault="00B7397A">
            <w:pPr>
              <w:spacing w:line="276" w:lineRule="auto"/>
              <w:ind w:left="41"/>
            </w:pPr>
            <w:r>
              <w:t xml:space="preserve">External software tools from </w:t>
            </w:r>
            <w:proofErr w:type="spellStart"/>
            <w:r>
              <w:t>Mathworks</w:t>
            </w:r>
            <w:proofErr w:type="spellEnd"/>
            <w:r>
              <w:t xml:space="preserve"> for modeling and control development</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MDL</w:t>
            </w:r>
          </w:p>
        </w:tc>
        <w:tc>
          <w:tcPr>
            <w:tcW w:w="0" w:type="auto"/>
            <w:vAlign w:val="center"/>
            <w:hideMark/>
          </w:tcPr>
          <w:p w:rsidR="00B7397A" w:rsidRDefault="00B7397A">
            <w:pPr>
              <w:spacing w:line="276" w:lineRule="auto"/>
              <w:ind w:left="41"/>
            </w:pPr>
            <w:r>
              <w:t>File type and extension for model files created with Simulink</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 xml:space="preserve">Measurement </w:t>
            </w:r>
            <w:r w:rsidR="0050316E">
              <w:rPr>
                <w:b/>
                <w:bCs/>
              </w:rPr>
              <w:t>L</w:t>
            </w:r>
            <w:r>
              <w:rPr>
                <w:b/>
                <w:bCs/>
              </w:rPr>
              <w:t>ist</w:t>
            </w:r>
          </w:p>
        </w:tc>
        <w:tc>
          <w:tcPr>
            <w:tcW w:w="0" w:type="auto"/>
            <w:vAlign w:val="center"/>
            <w:hideMark/>
          </w:tcPr>
          <w:p w:rsidR="00B7397A" w:rsidRDefault="00B7397A">
            <w:pPr>
              <w:spacing w:line="276" w:lineRule="auto"/>
              <w:ind w:left="41"/>
            </w:pPr>
            <w:r>
              <w:t>List of sensor signals required for the identification of the model</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Mode Sweeps</w:t>
            </w:r>
          </w:p>
        </w:tc>
        <w:tc>
          <w:tcPr>
            <w:tcW w:w="0" w:type="auto"/>
            <w:vAlign w:val="center"/>
            <w:hideMark/>
          </w:tcPr>
          <w:p w:rsidR="00B7397A" w:rsidRDefault="00B7397A">
            <w:pPr>
              <w:spacing w:line="276" w:lineRule="auto"/>
              <w:ind w:left="41"/>
            </w:pPr>
            <w:r>
              <w:t>Second part of the DOE where emphasis is made on steps in actuators at only a few operating points to capture their effect on the engine behavior</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proofErr w:type="spellStart"/>
            <w:r>
              <w:rPr>
                <w:b/>
                <w:bCs/>
              </w:rPr>
              <w:t>NaN</w:t>
            </w:r>
            <w:proofErr w:type="spellEnd"/>
          </w:p>
        </w:tc>
        <w:tc>
          <w:tcPr>
            <w:tcW w:w="0" w:type="auto"/>
            <w:vAlign w:val="center"/>
            <w:hideMark/>
          </w:tcPr>
          <w:p w:rsidR="00B7397A" w:rsidRDefault="00B7397A">
            <w:pPr>
              <w:spacing w:line="276" w:lineRule="auto"/>
              <w:ind w:left="41"/>
            </w:pPr>
            <w:r>
              <w:t>Not a number</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proofErr w:type="spellStart"/>
            <w:r>
              <w:rPr>
                <w:b/>
                <w:bCs/>
              </w:rPr>
              <w:t>Neng</w:t>
            </w:r>
            <w:proofErr w:type="spellEnd"/>
          </w:p>
        </w:tc>
        <w:tc>
          <w:tcPr>
            <w:tcW w:w="0" w:type="auto"/>
            <w:vAlign w:val="center"/>
            <w:hideMark/>
          </w:tcPr>
          <w:p w:rsidR="00B7397A" w:rsidRDefault="00B7397A">
            <w:pPr>
              <w:spacing w:line="276" w:lineRule="auto"/>
              <w:ind w:left="41"/>
            </w:pPr>
            <w:r>
              <w:t>Engine speed</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proofErr w:type="spellStart"/>
            <w:r>
              <w:rPr>
                <w:b/>
                <w:bCs/>
              </w:rPr>
              <w:t>NOx</w:t>
            </w:r>
            <w:proofErr w:type="spellEnd"/>
          </w:p>
        </w:tc>
        <w:tc>
          <w:tcPr>
            <w:tcW w:w="0" w:type="auto"/>
            <w:vAlign w:val="center"/>
            <w:hideMark/>
          </w:tcPr>
          <w:p w:rsidR="00B7397A" w:rsidRDefault="00B7397A">
            <w:pPr>
              <w:spacing w:line="276" w:lineRule="auto"/>
              <w:ind w:left="41"/>
            </w:pPr>
            <w:r>
              <w:t>Nitrogen Oxides</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OEM</w:t>
            </w:r>
          </w:p>
        </w:tc>
        <w:tc>
          <w:tcPr>
            <w:tcW w:w="0" w:type="auto"/>
            <w:vAlign w:val="center"/>
            <w:hideMark/>
          </w:tcPr>
          <w:p w:rsidR="00B7397A" w:rsidRDefault="00B7397A">
            <w:pPr>
              <w:spacing w:line="276" w:lineRule="auto"/>
              <w:ind w:left="41"/>
            </w:pPr>
            <w:r>
              <w:t>Original Equipment Manufacturer</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OP</w:t>
            </w:r>
          </w:p>
        </w:tc>
        <w:tc>
          <w:tcPr>
            <w:tcW w:w="0" w:type="auto"/>
            <w:vAlign w:val="center"/>
            <w:hideMark/>
          </w:tcPr>
          <w:p w:rsidR="00B7397A" w:rsidRDefault="00B7397A">
            <w:pPr>
              <w:spacing w:line="276" w:lineRule="auto"/>
              <w:ind w:left="41"/>
            </w:pPr>
            <w:r>
              <w:t>Engine Operating Point defined by fuel and speed</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proofErr w:type="spellStart"/>
            <w:r>
              <w:rPr>
                <w:b/>
                <w:bCs/>
              </w:rPr>
              <w:t>Rsquare</w:t>
            </w:r>
            <w:proofErr w:type="spellEnd"/>
          </w:p>
        </w:tc>
        <w:tc>
          <w:tcPr>
            <w:tcW w:w="0" w:type="auto"/>
            <w:vAlign w:val="center"/>
            <w:hideMark/>
          </w:tcPr>
          <w:p w:rsidR="00B7397A" w:rsidRDefault="00B7397A">
            <w:pPr>
              <w:spacing w:line="276" w:lineRule="auto"/>
              <w:ind w:left="41"/>
            </w:pPr>
            <w:r>
              <w:t>Coefficient of determination - Statistical measure to evaluate prediction quality of a model</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SAE</w:t>
            </w:r>
          </w:p>
        </w:tc>
        <w:tc>
          <w:tcPr>
            <w:tcW w:w="0" w:type="auto"/>
            <w:vAlign w:val="center"/>
            <w:hideMark/>
          </w:tcPr>
          <w:p w:rsidR="00B7397A" w:rsidRDefault="00B7397A">
            <w:pPr>
              <w:spacing w:line="276" w:lineRule="auto"/>
              <w:ind w:left="41"/>
            </w:pPr>
            <w:r>
              <w:t>Society of Automotive Engineers</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 xml:space="preserve">Settling </w:t>
            </w:r>
            <w:r w:rsidR="0050316E">
              <w:rPr>
                <w:b/>
                <w:bCs/>
              </w:rPr>
              <w:t>T</w:t>
            </w:r>
            <w:r>
              <w:rPr>
                <w:b/>
                <w:bCs/>
              </w:rPr>
              <w:t>ime</w:t>
            </w:r>
          </w:p>
        </w:tc>
        <w:tc>
          <w:tcPr>
            <w:tcW w:w="0" w:type="auto"/>
            <w:vAlign w:val="center"/>
            <w:hideMark/>
          </w:tcPr>
          <w:p w:rsidR="00B7397A" w:rsidRDefault="00B7397A">
            <w:pPr>
              <w:overflowPunct w:val="0"/>
              <w:autoSpaceDE w:val="0"/>
              <w:autoSpaceDN w:val="0"/>
              <w:spacing w:line="276" w:lineRule="auto"/>
              <w:ind w:left="41"/>
            </w:pPr>
            <w:r>
              <w:t>Time required for the engine to reach steady-state after an actuator step or change in OP</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SOI</w:t>
            </w:r>
          </w:p>
        </w:tc>
        <w:tc>
          <w:tcPr>
            <w:tcW w:w="0" w:type="auto"/>
            <w:vAlign w:val="center"/>
            <w:hideMark/>
          </w:tcPr>
          <w:p w:rsidR="00B7397A" w:rsidRDefault="00B7397A">
            <w:pPr>
              <w:spacing w:line="276" w:lineRule="auto"/>
              <w:ind w:left="41"/>
            </w:pPr>
            <w:r>
              <w:t>Start of Injection of fuel</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Sweep</w:t>
            </w:r>
          </w:p>
        </w:tc>
        <w:tc>
          <w:tcPr>
            <w:tcW w:w="0" w:type="auto"/>
            <w:vAlign w:val="center"/>
            <w:hideMark/>
          </w:tcPr>
          <w:p w:rsidR="00B7397A" w:rsidRDefault="00B7397A">
            <w:pPr>
              <w:spacing w:line="276" w:lineRule="auto"/>
              <w:ind w:left="41"/>
            </w:pPr>
            <w:r>
              <w:t>Succession of steps for instance in actuator position</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TVA</w:t>
            </w:r>
          </w:p>
        </w:tc>
        <w:tc>
          <w:tcPr>
            <w:tcW w:w="0" w:type="auto"/>
            <w:vAlign w:val="center"/>
            <w:hideMark/>
          </w:tcPr>
          <w:p w:rsidR="00B7397A" w:rsidRDefault="00B7397A">
            <w:pPr>
              <w:spacing w:line="276" w:lineRule="auto"/>
              <w:ind w:left="41"/>
            </w:pPr>
            <w:r>
              <w:t>Throttle Valve Actuator</w:t>
            </w:r>
          </w:p>
        </w:tc>
      </w:tr>
      <w:tr w:rsidR="00B7397A" w:rsidTr="003A567C">
        <w:trPr>
          <w:divId w:val="680817530"/>
          <w:cantSplit/>
        </w:trPr>
        <w:tc>
          <w:tcPr>
            <w:tcW w:w="0" w:type="auto"/>
            <w:hideMark/>
          </w:tcPr>
          <w:p w:rsidR="00B7397A" w:rsidRDefault="00B7397A">
            <w:pPr>
              <w:overflowPunct w:val="0"/>
              <w:autoSpaceDE w:val="0"/>
              <w:autoSpaceDN w:val="0"/>
              <w:spacing w:line="276" w:lineRule="auto"/>
              <w:rPr>
                <w:b/>
                <w:bCs/>
              </w:rPr>
            </w:pPr>
            <w:r>
              <w:rPr>
                <w:b/>
                <w:bCs/>
              </w:rPr>
              <w:t>VGT</w:t>
            </w:r>
          </w:p>
        </w:tc>
        <w:tc>
          <w:tcPr>
            <w:tcW w:w="0" w:type="auto"/>
            <w:vAlign w:val="center"/>
            <w:hideMark/>
          </w:tcPr>
          <w:p w:rsidR="00B7397A" w:rsidRDefault="00B7397A">
            <w:pPr>
              <w:spacing w:line="276" w:lineRule="auto"/>
              <w:ind w:left="41"/>
            </w:pPr>
            <w:r>
              <w:t>Variable Geometry Turbine</w:t>
            </w:r>
          </w:p>
        </w:tc>
      </w:tr>
    </w:tbl>
    <w:p w:rsidR="00B7397A" w:rsidRDefault="0051408F">
      <w:pPr>
        <w:pStyle w:val="lineparagraph"/>
        <w:divId w:val="680817530"/>
      </w:pPr>
      <w:r>
        <w:rPr>
          <w:noProof/>
        </w:rPr>
        <w:drawing>
          <wp:inline distT="0" distB="0" distL="0" distR="0">
            <wp:extent cx="4759959" cy="119999"/>
            <wp:effectExtent l="19050" t="0" r="0" b="0"/>
            <wp:docPr id="340" name="Picture 340" descr="C:\Work\HIP Projects\H_ACT HIP\Help Project - Sept 23 Version\H-ACT Design Suite R100.0\!SSL!\Printed_Documentation\!doc_tmp_folder_0\hrule_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759959" cy="119999"/>
                    </a:xfrm>
                    <a:prstGeom prst="rect">
                      <a:avLst/>
                    </a:prstGeom>
                  </pic:spPr>
                </pic:pic>
              </a:graphicData>
            </a:graphic>
          </wp:inline>
        </w:drawing>
      </w:r>
    </w:p>
    <w:bookmarkEnd w:id="1"/>
    <w:p w:rsidR="000D394E" w:rsidRPr="005E543F" w:rsidRDefault="000D394E" w:rsidP="005E543F"/>
    <w:sectPr w:rsidR="000D394E" w:rsidRPr="005E543F" w:rsidSect="003A567C">
      <w:headerReference w:type="default" r:id="rId198"/>
      <w:type w:val="oddPage"/>
      <w:pgSz w:w="12240" w:h="15840"/>
      <w:pgMar w:top="1440" w:right="1440" w:bottom="1440" w:left="1440" w:header="720" w:footer="720" w:gutter="0"/>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4" w:author="Paul Dooner" w:date="2013-05-29T09:21:00Z" w:initials="PD">
    <w:p w:rsidR="00070A7C" w:rsidRDefault="00070A7C">
      <w:pPr>
        <w:pStyle w:val="CommentText"/>
      </w:pPr>
      <w:r>
        <w:rPr>
          <w:rStyle w:val="CommentReference"/>
        </w:rPr>
        <w:annotationRef/>
      </w:r>
      <w:r>
        <w:t>Hi RJ, I put masters of these graphics into source control.</w:t>
      </w:r>
    </w:p>
    <w:p w:rsidR="00070A7C" w:rsidRDefault="00070A7C">
      <w:pPr>
        <w:pStyle w:val="CommentText"/>
      </w:pPr>
      <w:r>
        <w:t>I have resized the master images as large as I can for the help. Larger and the images begin to distort. If we want larger images we will need larger masters.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7DAB" w:rsidRDefault="00927DAB" w:rsidP="00341FD7">
      <w:pPr>
        <w:spacing w:before="0" w:after="0"/>
      </w:pPr>
      <w:r>
        <w:separator/>
      </w:r>
    </w:p>
  </w:endnote>
  <w:endnote w:type="continuationSeparator" w:id="0">
    <w:p w:rsidR="00927DAB" w:rsidRDefault="00927DAB" w:rsidP="00341FD7">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Palatino">
    <w:altName w:val="Book Antiqua"/>
    <w:panose1 w:val="00000000000000000000"/>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Default="00070A7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Pr="00AE0CCF" w:rsidRDefault="00070A7C" w:rsidP="00AE0CCF">
    <w:pPr>
      <w:pStyle w:val="Footer"/>
    </w:pPr>
    <w:fldSimple w:instr=" PAGE  \* MERGEFORMAT ">
      <w:r w:rsidR="00B61946">
        <w:rPr>
          <w:noProof/>
        </w:rPr>
        <w:t>106</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Pr="00AE0CCF" w:rsidRDefault="00070A7C" w:rsidP="00AE0CCF">
    <w:pPr>
      <w:pStyle w:val="Footer"/>
      <w:jc w:val="right"/>
    </w:pPr>
    <w:fldSimple w:instr=" PAGE  \* MERGEFORMAT ">
      <w:r w:rsidR="00B61946">
        <w:rPr>
          <w:noProof/>
        </w:rPr>
        <w:t>107</w:t>
      </w:r>
    </w:fldSimple>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Pr="00AE0CCF" w:rsidRDefault="00070A7C" w:rsidP="00AE0CCF">
    <w:pPr>
      <w:pStyle w:val="Footer"/>
      <w:jc w:val="right"/>
    </w:pPr>
    <w:fldSimple w:instr=" PAGE  \* MERGEFORMAT ">
      <w:r>
        <w:rPr>
          <w:noProof/>
        </w:rPr>
        <w:t>116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7DAB" w:rsidRDefault="00927DAB" w:rsidP="00341FD7">
      <w:pPr>
        <w:spacing w:before="0" w:after="0"/>
      </w:pPr>
      <w:r>
        <w:separator/>
      </w:r>
    </w:p>
  </w:footnote>
  <w:footnote w:type="continuationSeparator" w:id="0">
    <w:p w:rsidR="00927DAB" w:rsidRDefault="00927DAB" w:rsidP="00341FD7">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Default="00070A7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Pr="003A567C" w:rsidRDefault="00070A7C" w:rsidP="003A567C">
    <w:pPr>
      <w:pStyle w:val="Header"/>
    </w:pPr>
    <w:r>
      <w:t xml:space="preserve">OnRAMP Source Content for Help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Pr="003A567C" w:rsidRDefault="00070A7C" w:rsidP="003A567C">
    <w:pPr>
      <w:pStyle w:val="Header"/>
      <w:jc w:val="right"/>
    </w:pPr>
    <w:r>
      <w:t>Table of Contents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Pr="003A567C" w:rsidRDefault="00070A7C" w:rsidP="003A567C"/>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Pr="003A567C" w:rsidRDefault="00070A7C" w:rsidP="003A567C">
    <w:pPr>
      <w:pStyle w:val="Header"/>
      <w:jc w:val="right"/>
    </w:pPr>
    <w:r>
      <w:t>Error Logs</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0A7C" w:rsidRPr="003A567C" w:rsidRDefault="00070A7C" w:rsidP="003A567C">
    <w:pPr>
      <w:pStyle w:val="Header"/>
      <w:jc w:val="right"/>
    </w:pPr>
    <w:r>
      <w:t>Glossary</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9FCF830"/>
    <w:lvl w:ilvl="0">
      <w:start w:val="1"/>
      <w:numFmt w:val="decimal"/>
      <w:lvlText w:val="%1."/>
      <w:lvlJc w:val="left"/>
      <w:pPr>
        <w:tabs>
          <w:tab w:val="num" w:pos="1800"/>
        </w:tabs>
        <w:ind w:left="1800" w:hanging="360"/>
      </w:pPr>
    </w:lvl>
  </w:abstractNum>
  <w:abstractNum w:abstractNumId="1">
    <w:nsid w:val="FFFFFF7D"/>
    <w:multiLevelType w:val="singleLevel"/>
    <w:tmpl w:val="CF081E94"/>
    <w:lvl w:ilvl="0">
      <w:start w:val="1"/>
      <w:numFmt w:val="decimal"/>
      <w:lvlText w:val="%1."/>
      <w:lvlJc w:val="left"/>
      <w:pPr>
        <w:tabs>
          <w:tab w:val="num" w:pos="1440"/>
        </w:tabs>
        <w:ind w:left="1440" w:hanging="360"/>
      </w:pPr>
    </w:lvl>
  </w:abstractNum>
  <w:abstractNum w:abstractNumId="2">
    <w:nsid w:val="FFFFFF7E"/>
    <w:multiLevelType w:val="singleLevel"/>
    <w:tmpl w:val="4948BEF8"/>
    <w:lvl w:ilvl="0">
      <w:start w:val="1"/>
      <w:numFmt w:val="decimal"/>
      <w:lvlText w:val="%1."/>
      <w:lvlJc w:val="left"/>
      <w:pPr>
        <w:tabs>
          <w:tab w:val="num" w:pos="1080"/>
        </w:tabs>
        <w:ind w:left="1080" w:hanging="360"/>
      </w:pPr>
    </w:lvl>
  </w:abstractNum>
  <w:abstractNum w:abstractNumId="3">
    <w:nsid w:val="FFFFFF7F"/>
    <w:multiLevelType w:val="singleLevel"/>
    <w:tmpl w:val="48A6880A"/>
    <w:lvl w:ilvl="0">
      <w:start w:val="1"/>
      <w:numFmt w:val="decimal"/>
      <w:lvlText w:val="%1."/>
      <w:lvlJc w:val="left"/>
      <w:pPr>
        <w:tabs>
          <w:tab w:val="num" w:pos="720"/>
        </w:tabs>
        <w:ind w:left="720" w:hanging="360"/>
      </w:pPr>
    </w:lvl>
  </w:abstractNum>
  <w:abstractNum w:abstractNumId="4">
    <w:nsid w:val="FFFFFF80"/>
    <w:multiLevelType w:val="singleLevel"/>
    <w:tmpl w:val="D6B6AD1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69184A6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52A5ED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88CC98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D6226FCC"/>
    <w:lvl w:ilvl="0">
      <w:start w:val="1"/>
      <w:numFmt w:val="decimal"/>
      <w:lvlText w:val="%1."/>
      <w:lvlJc w:val="left"/>
      <w:pPr>
        <w:tabs>
          <w:tab w:val="num" w:pos="360"/>
        </w:tabs>
        <w:ind w:left="360" w:hanging="360"/>
      </w:pPr>
    </w:lvl>
  </w:abstractNum>
  <w:abstractNum w:abstractNumId="9">
    <w:nsid w:val="FFFFFF89"/>
    <w:multiLevelType w:val="singleLevel"/>
    <w:tmpl w:val="4182731C"/>
    <w:lvl w:ilvl="0">
      <w:start w:val="1"/>
      <w:numFmt w:val="bullet"/>
      <w:lvlText w:val=""/>
      <w:lvlJc w:val="left"/>
      <w:pPr>
        <w:tabs>
          <w:tab w:val="num" w:pos="360"/>
        </w:tabs>
        <w:ind w:left="360" w:hanging="360"/>
      </w:pPr>
      <w:rPr>
        <w:rFonts w:ascii="Symbol" w:hAnsi="Symbol" w:hint="default"/>
      </w:rPr>
    </w:lvl>
  </w:abstractNum>
  <w:abstractNum w:abstractNumId="10">
    <w:nsid w:val="00CD6A3E"/>
    <w:multiLevelType w:val="multilevel"/>
    <w:tmpl w:val="4AEED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1083C4D"/>
    <w:multiLevelType w:val="multilevel"/>
    <w:tmpl w:val="483823E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1B102DA"/>
    <w:multiLevelType w:val="multilevel"/>
    <w:tmpl w:val="19FAF71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1C757DA"/>
    <w:multiLevelType w:val="hybridMultilevel"/>
    <w:tmpl w:val="442A5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1FC4857"/>
    <w:multiLevelType w:val="multilevel"/>
    <w:tmpl w:val="FBC8D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2202258"/>
    <w:multiLevelType w:val="multilevel"/>
    <w:tmpl w:val="7F8E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02733402"/>
    <w:multiLevelType w:val="multilevel"/>
    <w:tmpl w:val="CD3C309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2A529D0"/>
    <w:multiLevelType w:val="hybridMultilevel"/>
    <w:tmpl w:val="2AF2FE1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05221950"/>
    <w:multiLevelType w:val="multilevel"/>
    <w:tmpl w:val="8AFE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05E3764B"/>
    <w:multiLevelType w:val="multilevel"/>
    <w:tmpl w:val="ED2438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62450F0"/>
    <w:multiLevelType w:val="multilevel"/>
    <w:tmpl w:val="812600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070E483D"/>
    <w:multiLevelType w:val="multilevel"/>
    <w:tmpl w:val="348671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7683FEA"/>
    <w:multiLevelType w:val="hybridMultilevel"/>
    <w:tmpl w:val="4D8C63F0"/>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3">
    <w:nsid w:val="081F4C47"/>
    <w:multiLevelType w:val="multilevel"/>
    <w:tmpl w:val="0F3A75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412996"/>
    <w:multiLevelType w:val="multilevel"/>
    <w:tmpl w:val="15D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0ABC00EA"/>
    <w:multiLevelType w:val="multilevel"/>
    <w:tmpl w:val="825EDB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E770F3"/>
    <w:multiLevelType w:val="multilevel"/>
    <w:tmpl w:val="D8CA3D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C9905D6"/>
    <w:multiLevelType w:val="multilevel"/>
    <w:tmpl w:val="3D7C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0E5206A1"/>
    <w:multiLevelType w:val="multilevel"/>
    <w:tmpl w:val="F31C15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14543BB"/>
    <w:multiLevelType w:val="multilevel"/>
    <w:tmpl w:val="472827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2DB11BF"/>
    <w:multiLevelType w:val="multilevel"/>
    <w:tmpl w:val="E62C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3374ADC"/>
    <w:multiLevelType w:val="multilevel"/>
    <w:tmpl w:val="39D4FE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35600D4"/>
    <w:multiLevelType w:val="multilevel"/>
    <w:tmpl w:val="09A0A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3F26598"/>
    <w:multiLevelType w:val="hybridMultilevel"/>
    <w:tmpl w:val="324AB8B4"/>
    <w:lvl w:ilvl="0" w:tplc="F0EACD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5BE5632"/>
    <w:multiLevelType w:val="multilevel"/>
    <w:tmpl w:val="2D162B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5FE69AB"/>
    <w:multiLevelType w:val="multilevel"/>
    <w:tmpl w:val="1D7C9E3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62548C7"/>
    <w:multiLevelType w:val="hybridMultilevel"/>
    <w:tmpl w:val="5E38E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7D879B1"/>
    <w:multiLevelType w:val="multilevel"/>
    <w:tmpl w:val="93EC61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8CB56B7"/>
    <w:multiLevelType w:val="multilevel"/>
    <w:tmpl w:val="DEECA9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8E536DF"/>
    <w:multiLevelType w:val="hybridMultilevel"/>
    <w:tmpl w:val="6ADA97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1B430AD5"/>
    <w:multiLevelType w:val="multilevel"/>
    <w:tmpl w:val="628AD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B73426C"/>
    <w:multiLevelType w:val="multilevel"/>
    <w:tmpl w:val="B4F0F7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BF00E2E"/>
    <w:multiLevelType w:val="multilevel"/>
    <w:tmpl w:val="4BBCE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C0E7429"/>
    <w:multiLevelType w:val="multilevel"/>
    <w:tmpl w:val="570E1F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CB44DA3"/>
    <w:multiLevelType w:val="hybridMultilevel"/>
    <w:tmpl w:val="5A865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CBA3DF0"/>
    <w:multiLevelType w:val="multilevel"/>
    <w:tmpl w:val="E6F0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1CC91304"/>
    <w:multiLevelType w:val="multilevel"/>
    <w:tmpl w:val="5DF26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CD302EC"/>
    <w:multiLevelType w:val="hybridMultilevel"/>
    <w:tmpl w:val="98B28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D0458D1"/>
    <w:multiLevelType w:val="hybridMultilevel"/>
    <w:tmpl w:val="D70CA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1D0571E3"/>
    <w:multiLevelType w:val="multilevel"/>
    <w:tmpl w:val="AC18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1EA961F9"/>
    <w:multiLevelType w:val="multilevel"/>
    <w:tmpl w:val="93D0F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00354FD"/>
    <w:multiLevelType w:val="multilevel"/>
    <w:tmpl w:val="50D20E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0576680"/>
    <w:multiLevelType w:val="multilevel"/>
    <w:tmpl w:val="F83227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1B54BB6"/>
    <w:multiLevelType w:val="multilevel"/>
    <w:tmpl w:val="75B292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2695943"/>
    <w:multiLevelType w:val="multilevel"/>
    <w:tmpl w:val="719CF21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39962E3"/>
    <w:multiLevelType w:val="multilevel"/>
    <w:tmpl w:val="F2646ED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24505CBC"/>
    <w:multiLevelType w:val="multilevel"/>
    <w:tmpl w:val="E74C01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566799F"/>
    <w:multiLevelType w:val="multilevel"/>
    <w:tmpl w:val="49A83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25AE3B98"/>
    <w:multiLevelType w:val="multilevel"/>
    <w:tmpl w:val="0F92BB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64431F8"/>
    <w:multiLevelType w:val="multilevel"/>
    <w:tmpl w:val="50647FD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6816353"/>
    <w:multiLevelType w:val="multilevel"/>
    <w:tmpl w:val="5352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26C927DE"/>
    <w:multiLevelType w:val="multilevel"/>
    <w:tmpl w:val="77FA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26CC1FAD"/>
    <w:multiLevelType w:val="hybridMultilevel"/>
    <w:tmpl w:val="BD5A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763468D"/>
    <w:multiLevelType w:val="multilevel"/>
    <w:tmpl w:val="A17CB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7B9314E"/>
    <w:multiLevelType w:val="multilevel"/>
    <w:tmpl w:val="8A42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28795841"/>
    <w:multiLevelType w:val="multilevel"/>
    <w:tmpl w:val="06C291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92D65F6"/>
    <w:multiLevelType w:val="multilevel"/>
    <w:tmpl w:val="ADA081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968428F"/>
    <w:multiLevelType w:val="multilevel"/>
    <w:tmpl w:val="69B24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A2F0D26"/>
    <w:multiLevelType w:val="multilevel"/>
    <w:tmpl w:val="18BEA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AB92351"/>
    <w:multiLevelType w:val="multilevel"/>
    <w:tmpl w:val="354C0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2BF9348E"/>
    <w:multiLevelType w:val="multilevel"/>
    <w:tmpl w:val="F3B8A5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C50305C"/>
    <w:multiLevelType w:val="multilevel"/>
    <w:tmpl w:val="D546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2C585846"/>
    <w:multiLevelType w:val="multilevel"/>
    <w:tmpl w:val="98C8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2E035258"/>
    <w:multiLevelType w:val="multilevel"/>
    <w:tmpl w:val="6106A872"/>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E536BF8"/>
    <w:multiLevelType w:val="multilevel"/>
    <w:tmpl w:val="BF1AD4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0E75675"/>
    <w:multiLevelType w:val="multilevel"/>
    <w:tmpl w:val="32A41B1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0ED2054"/>
    <w:multiLevelType w:val="multilevel"/>
    <w:tmpl w:val="E39460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12A5028"/>
    <w:multiLevelType w:val="hybridMultilevel"/>
    <w:tmpl w:val="50124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16817B3"/>
    <w:multiLevelType w:val="multilevel"/>
    <w:tmpl w:val="C08C4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1F07E66"/>
    <w:multiLevelType w:val="multilevel"/>
    <w:tmpl w:val="AFBA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32146AF1"/>
    <w:multiLevelType w:val="multilevel"/>
    <w:tmpl w:val="CC5C7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23F4AE4"/>
    <w:multiLevelType w:val="multilevel"/>
    <w:tmpl w:val="B7BC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32F21BC4"/>
    <w:multiLevelType w:val="hybridMultilevel"/>
    <w:tmpl w:val="3C68B2AC"/>
    <w:lvl w:ilvl="0" w:tplc="D70A509E">
      <w:start w:val="3"/>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48C24EF"/>
    <w:multiLevelType w:val="hybridMultilevel"/>
    <w:tmpl w:val="61A4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5CC1638"/>
    <w:multiLevelType w:val="multilevel"/>
    <w:tmpl w:val="1332DC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7450F15"/>
    <w:multiLevelType w:val="hybridMultilevel"/>
    <w:tmpl w:val="1EBC5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862411D"/>
    <w:multiLevelType w:val="multilevel"/>
    <w:tmpl w:val="8E4A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387D4E15"/>
    <w:multiLevelType w:val="multilevel"/>
    <w:tmpl w:val="9FA2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38EE2FB6"/>
    <w:multiLevelType w:val="multilevel"/>
    <w:tmpl w:val="33DE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3A6D3972"/>
    <w:multiLevelType w:val="multilevel"/>
    <w:tmpl w:val="0254A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AB452ED"/>
    <w:multiLevelType w:val="hybridMultilevel"/>
    <w:tmpl w:val="A238B598"/>
    <w:lvl w:ilvl="0" w:tplc="F0EACD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B805E62"/>
    <w:multiLevelType w:val="multilevel"/>
    <w:tmpl w:val="5CFA4D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3BCC4656"/>
    <w:multiLevelType w:val="multilevel"/>
    <w:tmpl w:val="0F081AA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C0E25D0"/>
    <w:multiLevelType w:val="hybridMultilevel"/>
    <w:tmpl w:val="9B20C5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3D8974B3"/>
    <w:multiLevelType w:val="multilevel"/>
    <w:tmpl w:val="9184ED2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E0629C3"/>
    <w:multiLevelType w:val="multilevel"/>
    <w:tmpl w:val="AE323D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E7B41E1"/>
    <w:multiLevelType w:val="multilevel"/>
    <w:tmpl w:val="07DCFA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E881EED"/>
    <w:multiLevelType w:val="multilevel"/>
    <w:tmpl w:val="2A0EB5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ED2372E"/>
    <w:multiLevelType w:val="multilevel"/>
    <w:tmpl w:val="5338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3F7F268E"/>
    <w:multiLevelType w:val="multilevel"/>
    <w:tmpl w:val="B16ADF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3FCE7E6B"/>
    <w:multiLevelType w:val="multilevel"/>
    <w:tmpl w:val="5DE81E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01118BF"/>
    <w:multiLevelType w:val="multilevel"/>
    <w:tmpl w:val="3D9E66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0845384"/>
    <w:multiLevelType w:val="multilevel"/>
    <w:tmpl w:val="58287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1935A86"/>
    <w:multiLevelType w:val="hybridMultilevel"/>
    <w:tmpl w:val="CBF2BD58"/>
    <w:lvl w:ilvl="0" w:tplc="1AFA2E46">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1EB1D40"/>
    <w:multiLevelType w:val="hybridMultilevel"/>
    <w:tmpl w:val="89ACEC4A"/>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05">
    <w:nsid w:val="42114137"/>
    <w:multiLevelType w:val="multilevel"/>
    <w:tmpl w:val="171284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2976C10"/>
    <w:multiLevelType w:val="multilevel"/>
    <w:tmpl w:val="FCC26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42E3534F"/>
    <w:multiLevelType w:val="multilevel"/>
    <w:tmpl w:val="84926C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42C0C0E"/>
    <w:multiLevelType w:val="multilevel"/>
    <w:tmpl w:val="3118C06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4554564"/>
    <w:multiLevelType w:val="multilevel"/>
    <w:tmpl w:val="A9B652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44633C74"/>
    <w:multiLevelType w:val="multilevel"/>
    <w:tmpl w:val="F30A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44D1557D"/>
    <w:multiLevelType w:val="multilevel"/>
    <w:tmpl w:val="E6BECBF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56F7C9E"/>
    <w:multiLevelType w:val="multilevel"/>
    <w:tmpl w:val="F3EE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45B167B7"/>
    <w:multiLevelType w:val="multilevel"/>
    <w:tmpl w:val="F0BE61AC"/>
    <w:lvl w:ilvl="0">
      <w:start w:val="1"/>
      <w:numFmt w:val="decimal"/>
      <w:lvlText w:val="%1."/>
      <w:lvlJc w:val="left"/>
      <w:pPr>
        <w:tabs>
          <w:tab w:val="num" w:pos="720"/>
        </w:tabs>
        <w:ind w:left="720" w:hanging="360"/>
      </w:pPr>
      <w:rPr>
        <w:rFonts w:hint="default"/>
      </w:rPr>
    </w:lvl>
    <w:lvl w:ilvl="1">
      <w:start w:val="3"/>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4">
    <w:nsid w:val="46C248AA"/>
    <w:multiLevelType w:val="hybridMultilevel"/>
    <w:tmpl w:val="BCE87F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49FD3A3F"/>
    <w:multiLevelType w:val="multilevel"/>
    <w:tmpl w:val="A8C6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4A2F232B"/>
    <w:multiLevelType w:val="multilevel"/>
    <w:tmpl w:val="D318C0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4AD4640C"/>
    <w:multiLevelType w:val="hybridMultilevel"/>
    <w:tmpl w:val="FB60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4AE454C4"/>
    <w:multiLevelType w:val="multilevel"/>
    <w:tmpl w:val="6A84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4D74152A"/>
    <w:multiLevelType w:val="multilevel"/>
    <w:tmpl w:val="23F6D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4E182177"/>
    <w:multiLevelType w:val="multilevel"/>
    <w:tmpl w:val="1332B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513536B7"/>
    <w:multiLevelType w:val="multilevel"/>
    <w:tmpl w:val="8EA4B3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1502948"/>
    <w:multiLevelType w:val="multilevel"/>
    <w:tmpl w:val="BE9AB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520019AF"/>
    <w:multiLevelType w:val="hybridMultilevel"/>
    <w:tmpl w:val="23DCF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52E30DE7"/>
    <w:multiLevelType w:val="multilevel"/>
    <w:tmpl w:val="FDE6ED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53245A7A"/>
    <w:multiLevelType w:val="multilevel"/>
    <w:tmpl w:val="9830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nsid w:val="54725B2F"/>
    <w:multiLevelType w:val="hybridMultilevel"/>
    <w:tmpl w:val="B5F4F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4D23EAE"/>
    <w:multiLevelType w:val="multilevel"/>
    <w:tmpl w:val="D0B42A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57841E0D"/>
    <w:multiLevelType w:val="multilevel"/>
    <w:tmpl w:val="FC804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nsid w:val="5905669F"/>
    <w:multiLevelType w:val="multilevel"/>
    <w:tmpl w:val="4B824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5A110467"/>
    <w:multiLevelType w:val="hybridMultilevel"/>
    <w:tmpl w:val="3C26E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5A8E331C"/>
    <w:multiLevelType w:val="multilevel"/>
    <w:tmpl w:val="0B9E1D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5B616E72"/>
    <w:multiLevelType w:val="hybridMultilevel"/>
    <w:tmpl w:val="9446A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5B910CBF"/>
    <w:multiLevelType w:val="multilevel"/>
    <w:tmpl w:val="768E82A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5D4B4EF6"/>
    <w:multiLevelType w:val="multilevel"/>
    <w:tmpl w:val="FD8A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D717B3C"/>
    <w:multiLevelType w:val="hybridMultilevel"/>
    <w:tmpl w:val="AFBC4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5E0D75F7"/>
    <w:multiLevelType w:val="multilevel"/>
    <w:tmpl w:val="8D906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5E9074A0"/>
    <w:multiLevelType w:val="multilevel"/>
    <w:tmpl w:val="BFD26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60BD7820"/>
    <w:multiLevelType w:val="multilevel"/>
    <w:tmpl w:val="76AE83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60D52612"/>
    <w:multiLevelType w:val="multilevel"/>
    <w:tmpl w:val="832A5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610E24C6"/>
    <w:multiLevelType w:val="multilevel"/>
    <w:tmpl w:val="0698477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612B70DD"/>
    <w:multiLevelType w:val="multilevel"/>
    <w:tmpl w:val="3F98FD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612B7F7A"/>
    <w:multiLevelType w:val="multilevel"/>
    <w:tmpl w:val="98C40E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61A30432"/>
    <w:multiLevelType w:val="hybridMultilevel"/>
    <w:tmpl w:val="275E8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23F5521"/>
    <w:multiLevelType w:val="multilevel"/>
    <w:tmpl w:val="13E0E6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62F635A6"/>
    <w:multiLevelType w:val="multilevel"/>
    <w:tmpl w:val="DE6A07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64D22812"/>
    <w:multiLevelType w:val="multilevel"/>
    <w:tmpl w:val="D76AB2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64E90501"/>
    <w:multiLevelType w:val="multilevel"/>
    <w:tmpl w:val="6EC4B8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6681334B"/>
    <w:multiLevelType w:val="multilevel"/>
    <w:tmpl w:val="0908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677C4CE2"/>
    <w:multiLevelType w:val="hybridMultilevel"/>
    <w:tmpl w:val="77100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85D1213"/>
    <w:multiLevelType w:val="multilevel"/>
    <w:tmpl w:val="4DB462C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6902505B"/>
    <w:multiLevelType w:val="multilevel"/>
    <w:tmpl w:val="F1A614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69FA6488"/>
    <w:multiLevelType w:val="multilevel"/>
    <w:tmpl w:val="07AEE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6AA807D5"/>
    <w:multiLevelType w:val="hybridMultilevel"/>
    <w:tmpl w:val="324AB8B4"/>
    <w:lvl w:ilvl="0" w:tplc="F0EACD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6ACB4C8F"/>
    <w:multiLevelType w:val="multilevel"/>
    <w:tmpl w:val="7BECA4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6B84080B"/>
    <w:multiLevelType w:val="multilevel"/>
    <w:tmpl w:val="58C4D9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6D645A59"/>
    <w:multiLevelType w:val="multilevel"/>
    <w:tmpl w:val="AF6A2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6D801A64"/>
    <w:multiLevelType w:val="multilevel"/>
    <w:tmpl w:val="4282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nsid w:val="6EB43E70"/>
    <w:multiLevelType w:val="multilevel"/>
    <w:tmpl w:val="1C32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nsid w:val="6F4922C5"/>
    <w:multiLevelType w:val="multilevel"/>
    <w:tmpl w:val="2196E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705F3691"/>
    <w:multiLevelType w:val="hybridMultilevel"/>
    <w:tmpl w:val="AFBC4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07F7CCF"/>
    <w:multiLevelType w:val="hybridMultilevel"/>
    <w:tmpl w:val="828A73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1A81B6E"/>
    <w:multiLevelType w:val="multilevel"/>
    <w:tmpl w:val="EC147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72CE1B25"/>
    <w:multiLevelType w:val="multilevel"/>
    <w:tmpl w:val="35182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nsid w:val="73043033"/>
    <w:multiLevelType w:val="hybridMultilevel"/>
    <w:tmpl w:val="E8EC66F0"/>
    <w:lvl w:ilvl="0" w:tplc="A0B4A936">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34038F8"/>
    <w:multiLevelType w:val="multilevel"/>
    <w:tmpl w:val="6BD66A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74F52896"/>
    <w:multiLevelType w:val="multilevel"/>
    <w:tmpl w:val="9330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nsid w:val="755A5A1D"/>
    <w:multiLevelType w:val="hybridMultilevel"/>
    <w:tmpl w:val="A238B598"/>
    <w:lvl w:ilvl="0" w:tplc="F0EACD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76591934"/>
    <w:multiLevelType w:val="multilevel"/>
    <w:tmpl w:val="2334E6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76D63075"/>
    <w:multiLevelType w:val="multilevel"/>
    <w:tmpl w:val="55E2396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78082C93"/>
    <w:multiLevelType w:val="multilevel"/>
    <w:tmpl w:val="8E469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793069A0"/>
    <w:multiLevelType w:val="multilevel"/>
    <w:tmpl w:val="E8CEC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795F7ECA"/>
    <w:multiLevelType w:val="multilevel"/>
    <w:tmpl w:val="E0968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797E2446"/>
    <w:multiLevelType w:val="hybridMultilevel"/>
    <w:tmpl w:val="B0065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79835865"/>
    <w:multiLevelType w:val="hybridMultilevel"/>
    <w:tmpl w:val="E1F2BB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nsid w:val="79F469C1"/>
    <w:multiLevelType w:val="multilevel"/>
    <w:tmpl w:val="A102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nsid w:val="7A5556F3"/>
    <w:multiLevelType w:val="hybridMultilevel"/>
    <w:tmpl w:val="1C4AA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7CAB04A8"/>
    <w:multiLevelType w:val="hybridMultilevel"/>
    <w:tmpl w:val="A238B598"/>
    <w:lvl w:ilvl="0" w:tplc="F0EACD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7CC72319"/>
    <w:multiLevelType w:val="multilevel"/>
    <w:tmpl w:val="73F296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7E68430C"/>
    <w:multiLevelType w:val="multilevel"/>
    <w:tmpl w:val="A8402A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7F80291F"/>
    <w:multiLevelType w:val="multilevel"/>
    <w:tmpl w:val="7290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nsid w:val="7FFB19F5"/>
    <w:multiLevelType w:val="multilevel"/>
    <w:tmpl w:val="0576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9"/>
  </w:num>
  <w:num w:numId="2">
    <w:abstractNumId w:val="138"/>
  </w:num>
  <w:num w:numId="3">
    <w:abstractNumId w:val="147"/>
  </w:num>
  <w:num w:numId="4">
    <w:abstractNumId w:val="94"/>
  </w:num>
  <w:num w:numId="5">
    <w:abstractNumId w:val="140"/>
  </w:num>
  <w:num w:numId="6">
    <w:abstractNumId w:val="16"/>
  </w:num>
  <w:num w:numId="7">
    <w:abstractNumId w:val="106"/>
  </w:num>
  <w:num w:numId="8">
    <w:abstractNumId w:val="175"/>
  </w:num>
  <w:num w:numId="9">
    <w:abstractNumId w:val="180"/>
  </w:num>
  <w:num w:numId="10">
    <w:abstractNumId w:val="71"/>
  </w:num>
  <w:num w:numId="11">
    <w:abstractNumId w:val="162"/>
  </w:num>
  <w:num w:numId="12">
    <w:abstractNumId w:val="129"/>
  </w:num>
  <w:num w:numId="13">
    <w:abstractNumId w:val="150"/>
  </w:num>
  <w:num w:numId="14">
    <w:abstractNumId w:val="59"/>
  </w:num>
  <w:num w:numId="15">
    <w:abstractNumId w:val="14"/>
  </w:num>
  <w:num w:numId="16">
    <w:abstractNumId w:val="86"/>
  </w:num>
  <w:num w:numId="17">
    <w:abstractNumId w:val="79"/>
  </w:num>
  <w:num w:numId="18">
    <w:abstractNumId w:val="170"/>
  </w:num>
  <w:num w:numId="19">
    <w:abstractNumId w:val="27"/>
  </w:num>
  <w:num w:numId="20">
    <w:abstractNumId w:val="24"/>
  </w:num>
  <w:num w:numId="21">
    <w:abstractNumId w:val="69"/>
  </w:num>
  <w:num w:numId="22">
    <w:abstractNumId w:val="18"/>
  </w:num>
  <w:num w:numId="23">
    <w:abstractNumId w:val="98"/>
  </w:num>
  <w:num w:numId="24">
    <w:abstractNumId w:val="12"/>
  </w:num>
  <w:num w:numId="25">
    <w:abstractNumId w:val="43"/>
  </w:num>
  <w:num w:numId="26">
    <w:abstractNumId w:val="30"/>
  </w:num>
  <w:num w:numId="27">
    <w:abstractNumId w:val="110"/>
  </w:num>
  <w:num w:numId="28">
    <w:abstractNumId w:val="63"/>
  </w:num>
  <w:num w:numId="29">
    <w:abstractNumId w:val="15"/>
  </w:num>
  <w:num w:numId="30">
    <w:abstractNumId w:val="152"/>
  </w:num>
  <w:num w:numId="31">
    <w:abstractNumId w:val="55"/>
  </w:num>
  <w:num w:numId="32">
    <w:abstractNumId w:val="91"/>
  </w:num>
  <w:num w:numId="33">
    <w:abstractNumId w:val="100"/>
  </w:num>
  <w:num w:numId="34">
    <w:abstractNumId w:val="171"/>
  </w:num>
  <w:num w:numId="35">
    <w:abstractNumId w:val="37"/>
  </w:num>
  <w:num w:numId="36">
    <w:abstractNumId w:val="139"/>
  </w:num>
  <w:num w:numId="37">
    <w:abstractNumId w:val="70"/>
  </w:num>
  <w:num w:numId="38">
    <w:abstractNumId w:val="58"/>
  </w:num>
  <w:num w:numId="39">
    <w:abstractNumId w:val="127"/>
  </w:num>
  <w:num w:numId="40">
    <w:abstractNumId w:val="80"/>
  </w:num>
  <w:num w:numId="41">
    <w:abstractNumId w:val="28"/>
  </w:num>
  <w:num w:numId="42">
    <w:abstractNumId w:val="73"/>
  </w:num>
  <w:num w:numId="43">
    <w:abstractNumId w:val="73"/>
    <w:lvlOverride w:ilvl="0"/>
    <w:lvlOverride w:ilvl="1">
      <w:startOverride w:val="4"/>
    </w:lvlOverride>
  </w:num>
  <w:num w:numId="44">
    <w:abstractNumId w:val="73"/>
    <w:lvlOverride w:ilvl="0"/>
    <w:lvlOverride w:ilvl="1">
      <w:startOverride w:val="5"/>
    </w:lvlOverride>
  </w:num>
  <w:num w:numId="45">
    <w:abstractNumId w:val="73"/>
    <w:lvlOverride w:ilvl="0"/>
    <w:lvlOverride w:ilvl="1">
      <w:startOverride w:val="1"/>
    </w:lvlOverride>
  </w:num>
  <w:num w:numId="46">
    <w:abstractNumId w:val="73"/>
    <w:lvlOverride w:ilvl="0"/>
    <w:lvlOverride w:ilvl="1">
      <w:startOverride w:val="2"/>
    </w:lvlOverride>
  </w:num>
  <w:num w:numId="47">
    <w:abstractNumId w:val="73"/>
    <w:lvlOverride w:ilvl="0"/>
    <w:lvlOverride w:ilvl="1">
      <w:startOverride w:val="3"/>
    </w:lvlOverride>
  </w:num>
  <w:num w:numId="48">
    <w:abstractNumId w:val="73"/>
    <w:lvlOverride w:ilvl="0"/>
    <w:lvlOverride w:ilvl="1">
      <w:startOverride w:val="4"/>
    </w:lvlOverride>
  </w:num>
  <w:num w:numId="49">
    <w:abstractNumId w:val="73"/>
    <w:lvlOverride w:ilvl="0"/>
    <w:lvlOverride w:ilvl="1">
      <w:startOverride w:val="5"/>
    </w:lvlOverride>
  </w:num>
  <w:num w:numId="50">
    <w:abstractNumId w:val="73"/>
    <w:lvlOverride w:ilvl="0">
      <w:startOverride w:val="-1"/>
    </w:lvlOverride>
    <w:lvlOverride w:ilvl="1">
      <w:startOverride w:val="6"/>
    </w:lvlOverride>
  </w:num>
  <w:num w:numId="51">
    <w:abstractNumId w:val="89"/>
  </w:num>
  <w:num w:numId="52">
    <w:abstractNumId w:val="121"/>
  </w:num>
  <w:num w:numId="53">
    <w:abstractNumId w:val="66"/>
  </w:num>
  <w:num w:numId="54">
    <w:abstractNumId w:val="165"/>
  </w:num>
  <w:num w:numId="55">
    <w:abstractNumId w:val="84"/>
  </w:num>
  <w:num w:numId="56">
    <w:abstractNumId w:val="109"/>
  </w:num>
  <w:num w:numId="57">
    <w:abstractNumId w:val="134"/>
  </w:num>
  <w:num w:numId="58">
    <w:abstractNumId w:val="42"/>
  </w:num>
  <w:num w:numId="59">
    <w:abstractNumId w:val="26"/>
  </w:num>
  <w:num w:numId="60">
    <w:abstractNumId w:val="122"/>
  </w:num>
  <w:num w:numId="61">
    <w:abstractNumId w:val="157"/>
  </w:num>
  <w:num w:numId="62">
    <w:abstractNumId w:val="50"/>
  </w:num>
  <w:num w:numId="63">
    <w:abstractNumId w:val="65"/>
  </w:num>
  <w:num w:numId="64">
    <w:abstractNumId w:val="178"/>
  </w:num>
  <w:num w:numId="65">
    <w:abstractNumId w:val="105"/>
  </w:num>
  <w:num w:numId="66">
    <w:abstractNumId w:val="53"/>
  </w:num>
  <w:num w:numId="67">
    <w:abstractNumId w:val="133"/>
  </w:num>
  <w:num w:numId="68">
    <w:abstractNumId w:val="168"/>
  </w:num>
  <w:num w:numId="69">
    <w:abstractNumId w:val="142"/>
  </w:num>
  <w:num w:numId="70">
    <w:abstractNumId w:val="54"/>
  </w:num>
  <w:num w:numId="71">
    <w:abstractNumId w:val="102"/>
  </w:num>
  <w:num w:numId="72">
    <w:abstractNumId w:val="137"/>
  </w:num>
  <w:num w:numId="73">
    <w:abstractNumId w:val="61"/>
  </w:num>
  <w:num w:numId="74">
    <w:abstractNumId w:val="163"/>
  </w:num>
  <w:num w:numId="75">
    <w:abstractNumId w:val="166"/>
  </w:num>
  <w:num w:numId="76">
    <w:abstractNumId w:val="45"/>
  </w:num>
  <w:num w:numId="77">
    <w:abstractNumId w:val="125"/>
  </w:num>
  <w:num w:numId="78">
    <w:abstractNumId w:val="118"/>
  </w:num>
  <w:num w:numId="79">
    <w:abstractNumId w:val="21"/>
  </w:num>
  <w:num w:numId="80">
    <w:abstractNumId w:val="29"/>
  </w:num>
  <w:num w:numId="81">
    <w:abstractNumId w:val="141"/>
  </w:num>
  <w:num w:numId="82">
    <w:abstractNumId w:val="68"/>
  </w:num>
  <w:num w:numId="83">
    <w:abstractNumId w:val="34"/>
  </w:num>
  <w:num w:numId="84">
    <w:abstractNumId w:val="146"/>
  </w:num>
  <w:num w:numId="85">
    <w:abstractNumId w:val="74"/>
  </w:num>
  <w:num w:numId="86">
    <w:abstractNumId w:val="96"/>
  </w:num>
  <w:num w:numId="87">
    <w:abstractNumId w:val="38"/>
  </w:num>
  <w:num w:numId="88">
    <w:abstractNumId w:val="51"/>
  </w:num>
  <w:num w:numId="89">
    <w:abstractNumId w:val="11"/>
  </w:num>
  <w:num w:numId="90">
    <w:abstractNumId w:val="40"/>
  </w:num>
  <w:num w:numId="91">
    <w:abstractNumId w:val="52"/>
  </w:num>
  <w:num w:numId="92">
    <w:abstractNumId w:val="172"/>
  </w:num>
  <w:num w:numId="93">
    <w:abstractNumId w:val="107"/>
  </w:num>
  <w:num w:numId="94">
    <w:abstractNumId w:val="128"/>
  </w:num>
  <w:num w:numId="95">
    <w:abstractNumId w:val="88"/>
  </w:num>
  <w:num w:numId="96">
    <w:abstractNumId w:val="64"/>
  </w:num>
  <w:num w:numId="97">
    <w:abstractNumId w:val="112"/>
  </w:num>
  <w:num w:numId="98">
    <w:abstractNumId w:val="67"/>
  </w:num>
  <w:num w:numId="99">
    <w:abstractNumId w:val="49"/>
  </w:num>
  <w:num w:numId="100">
    <w:abstractNumId w:val="23"/>
  </w:num>
  <w:num w:numId="101">
    <w:abstractNumId w:val="76"/>
  </w:num>
  <w:num w:numId="102">
    <w:abstractNumId w:val="179"/>
  </w:num>
  <w:num w:numId="103">
    <w:abstractNumId w:val="72"/>
  </w:num>
  <w:num w:numId="104">
    <w:abstractNumId w:val="145"/>
  </w:num>
  <w:num w:numId="105">
    <w:abstractNumId w:val="75"/>
  </w:num>
  <w:num w:numId="106">
    <w:abstractNumId w:val="144"/>
  </w:num>
  <w:num w:numId="107">
    <w:abstractNumId w:val="148"/>
  </w:num>
  <w:num w:numId="108">
    <w:abstractNumId w:val="159"/>
  </w:num>
  <w:num w:numId="109">
    <w:abstractNumId w:val="46"/>
  </w:num>
  <w:num w:numId="110">
    <w:abstractNumId w:val="154"/>
  </w:num>
  <w:num w:numId="111">
    <w:abstractNumId w:val="131"/>
  </w:num>
  <w:num w:numId="112">
    <w:abstractNumId w:val="56"/>
  </w:num>
  <w:num w:numId="113">
    <w:abstractNumId w:val="31"/>
  </w:num>
  <w:num w:numId="114">
    <w:abstractNumId w:val="108"/>
  </w:num>
  <w:num w:numId="115">
    <w:abstractNumId w:val="101"/>
  </w:num>
  <w:num w:numId="116">
    <w:abstractNumId w:val="136"/>
  </w:num>
  <w:num w:numId="117">
    <w:abstractNumId w:val="19"/>
  </w:num>
  <w:num w:numId="118">
    <w:abstractNumId w:val="95"/>
  </w:num>
  <w:num w:numId="119">
    <w:abstractNumId w:val="116"/>
  </w:num>
  <w:num w:numId="120">
    <w:abstractNumId w:val="155"/>
  </w:num>
  <w:num w:numId="121">
    <w:abstractNumId w:val="124"/>
  </w:num>
  <w:num w:numId="122">
    <w:abstractNumId w:val="156"/>
  </w:num>
  <w:num w:numId="123">
    <w:abstractNumId w:val="169"/>
  </w:num>
  <w:num w:numId="124">
    <w:abstractNumId w:val="10"/>
  </w:num>
  <w:num w:numId="125">
    <w:abstractNumId w:val="41"/>
  </w:num>
  <w:num w:numId="126">
    <w:abstractNumId w:val="111"/>
  </w:num>
  <w:num w:numId="127">
    <w:abstractNumId w:val="60"/>
  </w:num>
  <w:num w:numId="128">
    <w:abstractNumId w:val="20"/>
  </w:num>
  <w:num w:numId="129">
    <w:abstractNumId w:val="181"/>
  </w:num>
  <w:num w:numId="130">
    <w:abstractNumId w:val="115"/>
  </w:num>
  <w:num w:numId="131">
    <w:abstractNumId w:val="81"/>
  </w:num>
  <w:num w:numId="132">
    <w:abstractNumId w:val="151"/>
  </w:num>
  <w:num w:numId="133">
    <w:abstractNumId w:val="99"/>
  </w:num>
  <w:num w:numId="134">
    <w:abstractNumId w:val="87"/>
  </w:num>
  <w:num w:numId="135">
    <w:abstractNumId w:val="32"/>
  </w:num>
  <w:num w:numId="136">
    <w:abstractNumId w:val="57"/>
  </w:num>
  <w:num w:numId="137">
    <w:abstractNumId w:val="62"/>
  </w:num>
  <w:num w:numId="138">
    <w:abstractNumId w:val="48"/>
  </w:num>
  <w:num w:numId="139">
    <w:abstractNumId w:val="13"/>
  </w:num>
  <w:num w:numId="140">
    <w:abstractNumId w:val="132"/>
  </w:num>
  <w:num w:numId="141">
    <w:abstractNumId w:val="114"/>
  </w:num>
  <w:num w:numId="142">
    <w:abstractNumId w:val="164"/>
  </w:num>
  <w:num w:numId="143">
    <w:abstractNumId w:val="82"/>
  </w:num>
  <w:num w:numId="144">
    <w:abstractNumId w:val="103"/>
  </w:num>
  <w:num w:numId="145">
    <w:abstractNumId w:val="78"/>
  </w:num>
  <w:num w:numId="146">
    <w:abstractNumId w:val="97"/>
  </w:num>
  <w:num w:numId="147">
    <w:abstractNumId w:val="35"/>
  </w:num>
  <w:num w:numId="148">
    <w:abstractNumId w:val="158"/>
  </w:num>
  <w:num w:numId="149">
    <w:abstractNumId w:val="120"/>
  </w:num>
  <w:num w:numId="150">
    <w:abstractNumId w:val="25"/>
  </w:num>
  <w:num w:numId="151">
    <w:abstractNumId w:val="92"/>
  </w:num>
  <w:num w:numId="152">
    <w:abstractNumId w:val="143"/>
  </w:num>
  <w:num w:numId="153">
    <w:abstractNumId w:val="135"/>
  </w:num>
  <w:num w:numId="154">
    <w:abstractNumId w:val="77"/>
  </w:num>
  <w:num w:numId="155">
    <w:abstractNumId w:val="17"/>
  </w:num>
  <w:num w:numId="156">
    <w:abstractNumId w:val="22"/>
  </w:num>
  <w:num w:numId="157">
    <w:abstractNumId w:val="113"/>
  </w:num>
  <w:num w:numId="158">
    <w:abstractNumId w:val="93"/>
  </w:num>
  <w:num w:numId="159">
    <w:abstractNumId w:val="36"/>
  </w:num>
  <w:num w:numId="160">
    <w:abstractNumId w:val="149"/>
  </w:num>
  <w:num w:numId="161">
    <w:abstractNumId w:val="83"/>
  </w:num>
  <w:num w:numId="162">
    <w:abstractNumId w:val="176"/>
  </w:num>
  <w:num w:numId="163">
    <w:abstractNumId w:val="123"/>
  </w:num>
  <w:num w:numId="164">
    <w:abstractNumId w:val="85"/>
  </w:num>
  <w:num w:numId="165">
    <w:abstractNumId w:val="126"/>
  </w:num>
  <w:num w:numId="166">
    <w:abstractNumId w:val="47"/>
  </w:num>
  <w:num w:numId="167">
    <w:abstractNumId w:val="44"/>
  </w:num>
  <w:num w:numId="168">
    <w:abstractNumId w:val="39"/>
  </w:num>
  <w:num w:numId="169">
    <w:abstractNumId w:val="161"/>
  </w:num>
  <w:num w:numId="170">
    <w:abstractNumId w:val="9"/>
  </w:num>
  <w:num w:numId="171">
    <w:abstractNumId w:val="7"/>
  </w:num>
  <w:num w:numId="172">
    <w:abstractNumId w:val="6"/>
  </w:num>
  <w:num w:numId="173">
    <w:abstractNumId w:val="5"/>
  </w:num>
  <w:num w:numId="174">
    <w:abstractNumId w:val="4"/>
  </w:num>
  <w:num w:numId="175">
    <w:abstractNumId w:val="8"/>
  </w:num>
  <w:num w:numId="176">
    <w:abstractNumId w:val="3"/>
  </w:num>
  <w:num w:numId="177">
    <w:abstractNumId w:val="2"/>
  </w:num>
  <w:num w:numId="178">
    <w:abstractNumId w:val="1"/>
  </w:num>
  <w:num w:numId="179">
    <w:abstractNumId w:val="0"/>
  </w:num>
  <w:num w:numId="180">
    <w:abstractNumId w:val="117"/>
  </w:num>
  <w:num w:numId="181">
    <w:abstractNumId w:val="174"/>
  </w:num>
  <w:num w:numId="182">
    <w:abstractNumId w:val="104"/>
  </w:num>
  <w:num w:numId="183">
    <w:abstractNumId w:val="160"/>
  </w:num>
  <w:num w:numId="184">
    <w:abstractNumId w:val="130"/>
  </w:num>
  <w:num w:numId="185">
    <w:abstractNumId w:val="153"/>
  </w:num>
  <w:num w:numId="186">
    <w:abstractNumId w:val="167"/>
  </w:num>
  <w:num w:numId="187">
    <w:abstractNumId w:val="33"/>
  </w:num>
  <w:num w:numId="188">
    <w:abstractNumId w:val="177"/>
  </w:num>
  <w:num w:numId="189">
    <w:abstractNumId w:val="90"/>
  </w:num>
  <w:num w:numId="190">
    <w:abstractNumId w:val="173"/>
  </w:num>
  <w:numIdMacAtCleanup w:val="18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trackRevisions/>
  <w:defaultTabStop w:val="720"/>
  <w:evenAndOddHeaders/>
  <w:drawingGridHorizontalSpacing w:val="110"/>
  <w:displayHorizontalDrawingGridEvery w:val="2"/>
  <w:noPunctuationKerning/>
  <w:characterSpacingControl w:val="doNotCompress"/>
  <w:hdrShapeDefaults>
    <o:shapedefaults v:ext="edit" spidmax="97282"/>
  </w:hdrShapeDefaults>
  <w:footnotePr>
    <w:footnote w:id="-1"/>
    <w:footnote w:id="0"/>
  </w:footnotePr>
  <w:endnotePr>
    <w:endnote w:id="-1"/>
    <w:endnote w:id="0"/>
  </w:endnotePr>
  <w:compat/>
  <w:rsids>
    <w:rsidRoot w:val="00341FD7"/>
    <w:rsid w:val="000040C8"/>
    <w:rsid w:val="00006E0E"/>
    <w:rsid w:val="00007C25"/>
    <w:rsid w:val="00014D1F"/>
    <w:rsid w:val="0002115A"/>
    <w:rsid w:val="00023011"/>
    <w:rsid w:val="00024D42"/>
    <w:rsid w:val="000352E0"/>
    <w:rsid w:val="000374F4"/>
    <w:rsid w:val="000419DB"/>
    <w:rsid w:val="0004275F"/>
    <w:rsid w:val="00042E93"/>
    <w:rsid w:val="0004504E"/>
    <w:rsid w:val="00047FCD"/>
    <w:rsid w:val="000514D1"/>
    <w:rsid w:val="000522A1"/>
    <w:rsid w:val="000545F3"/>
    <w:rsid w:val="000621CC"/>
    <w:rsid w:val="00062D9E"/>
    <w:rsid w:val="00063A14"/>
    <w:rsid w:val="00070A7C"/>
    <w:rsid w:val="00071BBE"/>
    <w:rsid w:val="00075B51"/>
    <w:rsid w:val="00080582"/>
    <w:rsid w:val="000827B0"/>
    <w:rsid w:val="00082821"/>
    <w:rsid w:val="000832C0"/>
    <w:rsid w:val="00084135"/>
    <w:rsid w:val="000931EC"/>
    <w:rsid w:val="00094538"/>
    <w:rsid w:val="00095A7C"/>
    <w:rsid w:val="00097D19"/>
    <w:rsid w:val="000A1AA3"/>
    <w:rsid w:val="000A67E8"/>
    <w:rsid w:val="000B1F19"/>
    <w:rsid w:val="000B3F85"/>
    <w:rsid w:val="000B6852"/>
    <w:rsid w:val="000B6A2A"/>
    <w:rsid w:val="000B6D81"/>
    <w:rsid w:val="000C0979"/>
    <w:rsid w:val="000C250A"/>
    <w:rsid w:val="000C4FFD"/>
    <w:rsid w:val="000D0A4B"/>
    <w:rsid w:val="000D2BAE"/>
    <w:rsid w:val="000D394E"/>
    <w:rsid w:val="000D41D0"/>
    <w:rsid w:val="000D6469"/>
    <w:rsid w:val="000E1DEF"/>
    <w:rsid w:val="000E2198"/>
    <w:rsid w:val="000F489E"/>
    <w:rsid w:val="000F653A"/>
    <w:rsid w:val="000F7EE9"/>
    <w:rsid w:val="000F7FA5"/>
    <w:rsid w:val="00100A65"/>
    <w:rsid w:val="001072CA"/>
    <w:rsid w:val="00110DE4"/>
    <w:rsid w:val="00111756"/>
    <w:rsid w:val="00113817"/>
    <w:rsid w:val="001240EB"/>
    <w:rsid w:val="0012517F"/>
    <w:rsid w:val="00125D29"/>
    <w:rsid w:val="00127A1B"/>
    <w:rsid w:val="00130626"/>
    <w:rsid w:val="00132583"/>
    <w:rsid w:val="001426E5"/>
    <w:rsid w:val="00146B3B"/>
    <w:rsid w:val="0016263F"/>
    <w:rsid w:val="00164B19"/>
    <w:rsid w:val="00166651"/>
    <w:rsid w:val="00180937"/>
    <w:rsid w:val="00180FA2"/>
    <w:rsid w:val="00183909"/>
    <w:rsid w:val="00184CF6"/>
    <w:rsid w:val="001874AC"/>
    <w:rsid w:val="001878CC"/>
    <w:rsid w:val="00187995"/>
    <w:rsid w:val="00187A8B"/>
    <w:rsid w:val="00190EFC"/>
    <w:rsid w:val="00192705"/>
    <w:rsid w:val="0019563E"/>
    <w:rsid w:val="001A61E8"/>
    <w:rsid w:val="001B4AC6"/>
    <w:rsid w:val="001B5378"/>
    <w:rsid w:val="001C18CF"/>
    <w:rsid w:val="001C1C75"/>
    <w:rsid w:val="001D5487"/>
    <w:rsid w:val="001D7B53"/>
    <w:rsid w:val="001E03E6"/>
    <w:rsid w:val="001E0CC6"/>
    <w:rsid w:val="001E15B2"/>
    <w:rsid w:val="001E18EA"/>
    <w:rsid w:val="001E30CE"/>
    <w:rsid w:val="001E349A"/>
    <w:rsid w:val="001F027E"/>
    <w:rsid w:val="001F1561"/>
    <w:rsid w:val="001F51BD"/>
    <w:rsid w:val="00210EE1"/>
    <w:rsid w:val="0021195B"/>
    <w:rsid w:val="002160F6"/>
    <w:rsid w:val="0021729E"/>
    <w:rsid w:val="002178BE"/>
    <w:rsid w:val="0022040E"/>
    <w:rsid w:val="00243BFF"/>
    <w:rsid w:val="00246953"/>
    <w:rsid w:val="00250C84"/>
    <w:rsid w:val="002606C5"/>
    <w:rsid w:val="002627F5"/>
    <w:rsid w:val="002712F7"/>
    <w:rsid w:val="00272310"/>
    <w:rsid w:val="002825DB"/>
    <w:rsid w:val="00282A22"/>
    <w:rsid w:val="00286853"/>
    <w:rsid w:val="00286FC3"/>
    <w:rsid w:val="002929EE"/>
    <w:rsid w:val="00295CA9"/>
    <w:rsid w:val="002A2C04"/>
    <w:rsid w:val="002A3DF6"/>
    <w:rsid w:val="002A52AD"/>
    <w:rsid w:val="002B4653"/>
    <w:rsid w:val="002B4E9A"/>
    <w:rsid w:val="002B548D"/>
    <w:rsid w:val="002B7D32"/>
    <w:rsid w:val="002C0517"/>
    <w:rsid w:val="002C25FC"/>
    <w:rsid w:val="002C464C"/>
    <w:rsid w:val="002C628C"/>
    <w:rsid w:val="002C687F"/>
    <w:rsid w:val="002D44BA"/>
    <w:rsid w:val="002D5526"/>
    <w:rsid w:val="002D5879"/>
    <w:rsid w:val="002E2616"/>
    <w:rsid w:val="002F0A1F"/>
    <w:rsid w:val="002F2B03"/>
    <w:rsid w:val="002F2C74"/>
    <w:rsid w:val="002F64A3"/>
    <w:rsid w:val="002F66DC"/>
    <w:rsid w:val="003050EF"/>
    <w:rsid w:val="003118B2"/>
    <w:rsid w:val="00313AE5"/>
    <w:rsid w:val="00317A90"/>
    <w:rsid w:val="00323685"/>
    <w:rsid w:val="00332822"/>
    <w:rsid w:val="00336763"/>
    <w:rsid w:val="003408DE"/>
    <w:rsid w:val="00341FD7"/>
    <w:rsid w:val="0034334D"/>
    <w:rsid w:val="00346306"/>
    <w:rsid w:val="003572C5"/>
    <w:rsid w:val="00357C53"/>
    <w:rsid w:val="003716BA"/>
    <w:rsid w:val="00372E65"/>
    <w:rsid w:val="0037529F"/>
    <w:rsid w:val="00382B66"/>
    <w:rsid w:val="00385F63"/>
    <w:rsid w:val="00386319"/>
    <w:rsid w:val="00394A9E"/>
    <w:rsid w:val="00397201"/>
    <w:rsid w:val="003A567C"/>
    <w:rsid w:val="003A5EC9"/>
    <w:rsid w:val="003A65C0"/>
    <w:rsid w:val="003B2569"/>
    <w:rsid w:val="003C0955"/>
    <w:rsid w:val="003C2375"/>
    <w:rsid w:val="003C6926"/>
    <w:rsid w:val="003D2B04"/>
    <w:rsid w:val="003D338C"/>
    <w:rsid w:val="003D62FF"/>
    <w:rsid w:val="003F2BF0"/>
    <w:rsid w:val="00402B17"/>
    <w:rsid w:val="00406608"/>
    <w:rsid w:val="0041014C"/>
    <w:rsid w:val="004130B9"/>
    <w:rsid w:val="004175EE"/>
    <w:rsid w:val="0043504C"/>
    <w:rsid w:val="004462D7"/>
    <w:rsid w:val="00446995"/>
    <w:rsid w:val="00456028"/>
    <w:rsid w:val="0045602C"/>
    <w:rsid w:val="004611C1"/>
    <w:rsid w:val="00463554"/>
    <w:rsid w:val="004638CE"/>
    <w:rsid w:val="00463CFC"/>
    <w:rsid w:val="00466D51"/>
    <w:rsid w:val="00467B29"/>
    <w:rsid w:val="00475C47"/>
    <w:rsid w:val="00477952"/>
    <w:rsid w:val="0048296D"/>
    <w:rsid w:val="00482C0B"/>
    <w:rsid w:val="004859DF"/>
    <w:rsid w:val="004873AD"/>
    <w:rsid w:val="004965BB"/>
    <w:rsid w:val="004A3927"/>
    <w:rsid w:val="004A67CD"/>
    <w:rsid w:val="004B2007"/>
    <w:rsid w:val="004C1B5E"/>
    <w:rsid w:val="004C28D7"/>
    <w:rsid w:val="004C5634"/>
    <w:rsid w:val="004D04A7"/>
    <w:rsid w:val="004D40F1"/>
    <w:rsid w:val="004D548C"/>
    <w:rsid w:val="004E0CDB"/>
    <w:rsid w:val="004E0D0D"/>
    <w:rsid w:val="004E1655"/>
    <w:rsid w:val="004E2B92"/>
    <w:rsid w:val="004E3CC1"/>
    <w:rsid w:val="004E41BE"/>
    <w:rsid w:val="004F2588"/>
    <w:rsid w:val="004F6145"/>
    <w:rsid w:val="004F7B3F"/>
    <w:rsid w:val="00501BAE"/>
    <w:rsid w:val="00501FBA"/>
    <w:rsid w:val="0050316E"/>
    <w:rsid w:val="0050403F"/>
    <w:rsid w:val="00507D5C"/>
    <w:rsid w:val="005107DD"/>
    <w:rsid w:val="00512A6C"/>
    <w:rsid w:val="0051408F"/>
    <w:rsid w:val="005146B7"/>
    <w:rsid w:val="00533543"/>
    <w:rsid w:val="00541E20"/>
    <w:rsid w:val="00545175"/>
    <w:rsid w:val="00546BC9"/>
    <w:rsid w:val="0054706F"/>
    <w:rsid w:val="00550B1D"/>
    <w:rsid w:val="005531F5"/>
    <w:rsid w:val="005575A7"/>
    <w:rsid w:val="0055768C"/>
    <w:rsid w:val="00575EE4"/>
    <w:rsid w:val="00577228"/>
    <w:rsid w:val="00577C8A"/>
    <w:rsid w:val="005829D6"/>
    <w:rsid w:val="00583322"/>
    <w:rsid w:val="0058431F"/>
    <w:rsid w:val="00584A4C"/>
    <w:rsid w:val="00585DD3"/>
    <w:rsid w:val="00586400"/>
    <w:rsid w:val="00593E74"/>
    <w:rsid w:val="005A34D4"/>
    <w:rsid w:val="005A3DC4"/>
    <w:rsid w:val="005A5FA2"/>
    <w:rsid w:val="005A6177"/>
    <w:rsid w:val="005A7215"/>
    <w:rsid w:val="005B17D0"/>
    <w:rsid w:val="005B2925"/>
    <w:rsid w:val="005C024F"/>
    <w:rsid w:val="005C47BC"/>
    <w:rsid w:val="005D02D6"/>
    <w:rsid w:val="005D1D97"/>
    <w:rsid w:val="005D4FAF"/>
    <w:rsid w:val="005D6EB1"/>
    <w:rsid w:val="005E1BC3"/>
    <w:rsid w:val="005E1CEF"/>
    <w:rsid w:val="005E3386"/>
    <w:rsid w:val="005E45AF"/>
    <w:rsid w:val="005E543F"/>
    <w:rsid w:val="005E5B14"/>
    <w:rsid w:val="005F03E0"/>
    <w:rsid w:val="006029ED"/>
    <w:rsid w:val="00606821"/>
    <w:rsid w:val="00610DEE"/>
    <w:rsid w:val="00615B04"/>
    <w:rsid w:val="006168BC"/>
    <w:rsid w:val="0062044B"/>
    <w:rsid w:val="00620C7E"/>
    <w:rsid w:val="0062123A"/>
    <w:rsid w:val="00622494"/>
    <w:rsid w:val="00624D02"/>
    <w:rsid w:val="00627FB3"/>
    <w:rsid w:val="00633278"/>
    <w:rsid w:val="00640497"/>
    <w:rsid w:val="0064238E"/>
    <w:rsid w:val="006427FB"/>
    <w:rsid w:val="00650B1F"/>
    <w:rsid w:val="0065342A"/>
    <w:rsid w:val="00654152"/>
    <w:rsid w:val="0065558B"/>
    <w:rsid w:val="00655751"/>
    <w:rsid w:val="00656686"/>
    <w:rsid w:val="00661084"/>
    <w:rsid w:val="00661F44"/>
    <w:rsid w:val="00664BB0"/>
    <w:rsid w:val="0067142B"/>
    <w:rsid w:val="006749D2"/>
    <w:rsid w:val="00680032"/>
    <w:rsid w:val="006808E4"/>
    <w:rsid w:val="0068769E"/>
    <w:rsid w:val="00690139"/>
    <w:rsid w:val="00692FC2"/>
    <w:rsid w:val="006A0B96"/>
    <w:rsid w:val="006A16F5"/>
    <w:rsid w:val="006A2C13"/>
    <w:rsid w:val="006A3E94"/>
    <w:rsid w:val="006A4750"/>
    <w:rsid w:val="006A6E07"/>
    <w:rsid w:val="006B0958"/>
    <w:rsid w:val="006B34CD"/>
    <w:rsid w:val="006B6A2D"/>
    <w:rsid w:val="006C1EC3"/>
    <w:rsid w:val="006C27A0"/>
    <w:rsid w:val="006D1796"/>
    <w:rsid w:val="006D7F2F"/>
    <w:rsid w:val="006E1BA1"/>
    <w:rsid w:val="006E2DAE"/>
    <w:rsid w:val="006E4521"/>
    <w:rsid w:val="006F2DE8"/>
    <w:rsid w:val="00702451"/>
    <w:rsid w:val="00706B37"/>
    <w:rsid w:val="00711905"/>
    <w:rsid w:val="00712215"/>
    <w:rsid w:val="007152A4"/>
    <w:rsid w:val="00715DF9"/>
    <w:rsid w:val="007225D3"/>
    <w:rsid w:val="00723A7A"/>
    <w:rsid w:val="007243DC"/>
    <w:rsid w:val="00725F2F"/>
    <w:rsid w:val="00726F50"/>
    <w:rsid w:val="00733473"/>
    <w:rsid w:val="007424DC"/>
    <w:rsid w:val="007426D0"/>
    <w:rsid w:val="00743DD1"/>
    <w:rsid w:val="00747C96"/>
    <w:rsid w:val="00747FF2"/>
    <w:rsid w:val="00755077"/>
    <w:rsid w:val="00755368"/>
    <w:rsid w:val="007634DB"/>
    <w:rsid w:val="007759FC"/>
    <w:rsid w:val="00775D14"/>
    <w:rsid w:val="00783082"/>
    <w:rsid w:val="007863F9"/>
    <w:rsid w:val="007924D9"/>
    <w:rsid w:val="00794A72"/>
    <w:rsid w:val="00797D7D"/>
    <w:rsid w:val="007A125D"/>
    <w:rsid w:val="007A37D8"/>
    <w:rsid w:val="007C0254"/>
    <w:rsid w:val="007D0A86"/>
    <w:rsid w:val="007E491A"/>
    <w:rsid w:val="007E4920"/>
    <w:rsid w:val="007E51E8"/>
    <w:rsid w:val="007F6AB6"/>
    <w:rsid w:val="008001DF"/>
    <w:rsid w:val="008019B1"/>
    <w:rsid w:val="00802C1B"/>
    <w:rsid w:val="00804104"/>
    <w:rsid w:val="00806172"/>
    <w:rsid w:val="00806A95"/>
    <w:rsid w:val="00810B5E"/>
    <w:rsid w:val="008110A7"/>
    <w:rsid w:val="00814F95"/>
    <w:rsid w:val="0081595E"/>
    <w:rsid w:val="00817FAE"/>
    <w:rsid w:val="00820CDC"/>
    <w:rsid w:val="00825FF0"/>
    <w:rsid w:val="008328F1"/>
    <w:rsid w:val="00835F54"/>
    <w:rsid w:val="00836043"/>
    <w:rsid w:val="00837E28"/>
    <w:rsid w:val="008466A5"/>
    <w:rsid w:val="00853892"/>
    <w:rsid w:val="00856E6F"/>
    <w:rsid w:val="00861848"/>
    <w:rsid w:val="0086230B"/>
    <w:rsid w:val="00863B68"/>
    <w:rsid w:val="00864D13"/>
    <w:rsid w:val="00865DEF"/>
    <w:rsid w:val="00867E31"/>
    <w:rsid w:val="00874870"/>
    <w:rsid w:val="00874F08"/>
    <w:rsid w:val="00881B33"/>
    <w:rsid w:val="00882826"/>
    <w:rsid w:val="0088686B"/>
    <w:rsid w:val="00890AE0"/>
    <w:rsid w:val="00893FC8"/>
    <w:rsid w:val="00896CC5"/>
    <w:rsid w:val="008B0C69"/>
    <w:rsid w:val="008B50DC"/>
    <w:rsid w:val="008B5FA0"/>
    <w:rsid w:val="008B7E3F"/>
    <w:rsid w:val="008C364D"/>
    <w:rsid w:val="008C6E88"/>
    <w:rsid w:val="008D281C"/>
    <w:rsid w:val="008D4692"/>
    <w:rsid w:val="008D496D"/>
    <w:rsid w:val="008D68C9"/>
    <w:rsid w:val="008E36BC"/>
    <w:rsid w:val="008E46EC"/>
    <w:rsid w:val="008E62E3"/>
    <w:rsid w:val="008F1834"/>
    <w:rsid w:val="008F3D67"/>
    <w:rsid w:val="00901E5F"/>
    <w:rsid w:val="00903145"/>
    <w:rsid w:val="009042F2"/>
    <w:rsid w:val="009070CA"/>
    <w:rsid w:val="00911D20"/>
    <w:rsid w:val="00911DFB"/>
    <w:rsid w:val="009138FC"/>
    <w:rsid w:val="00913EB6"/>
    <w:rsid w:val="009156C2"/>
    <w:rsid w:val="00916014"/>
    <w:rsid w:val="00920DB4"/>
    <w:rsid w:val="00923936"/>
    <w:rsid w:val="00924AE9"/>
    <w:rsid w:val="00927DAB"/>
    <w:rsid w:val="009300D7"/>
    <w:rsid w:val="0093071D"/>
    <w:rsid w:val="0093152F"/>
    <w:rsid w:val="00936E3F"/>
    <w:rsid w:val="0093715A"/>
    <w:rsid w:val="00937B21"/>
    <w:rsid w:val="00937C80"/>
    <w:rsid w:val="00937FD2"/>
    <w:rsid w:val="009419EB"/>
    <w:rsid w:val="00942A1F"/>
    <w:rsid w:val="009437F3"/>
    <w:rsid w:val="009459B1"/>
    <w:rsid w:val="009462DE"/>
    <w:rsid w:val="00951E57"/>
    <w:rsid w:val="009540CD"/>
    <w:rsid w:val="00960868"/>
    <w:rsid w:val="0096384C"/>
    <w:rsid w:val="009754E7"/>
    <w:rsid w:val="00976969"/>
    <w:rsid w:val="009826B3"/>
    <w:rsid w:val="009861A2"/>
    <w:rsid w:val="00986FAE"/>
    <w:rsid w:val="009873B4"/>
    <w:rsid w:val="0098777A"/>
    <w:rsid w:val="00990815"/>
    <w:rsid w:val="009932B7"/>
    <w:rsid w:val="009978DF"/>
    <w:rsid w:val="009A6337"/>
    <w:rsid w:val="009B0F21"/>
    <w:rsid w:val="009B3206"/>
    <w:rsid w:val="009B5430"/>
    <w:rsid w:val="009B58ED"/>
    <w:rsid w:val="009C51A9"/>
    <w:rsid w:val="009C52BB"/>
    <w:rsid w:val="009C6EED"/>
    <w:rsid w:val="009E133F"/>
    <w:rsid w:val="009E3EAB"/>
    <w:rsid w:val="009E557B"/>
    <w:rsid w:val="009F4F2B"/>
    <w:rsid w:val="00A0232E"/>
    <w:rsid w:val="00A0458F"/>
    <w:rsid w:val="00A15590"/>
    <w:rsid w:val="00A15E66"/>
    <w:rsid w:val="00A22E21"/>
    <w:rsid w:val="00A241C4"/>
    <w:rsid w:val="00A24896"/>
    <w:rsid w:val="00A26EF7"/>
    <w:rsid w:val="00A27D99"/>
    <w:rsid w:val="00A35A9D"/>
    <w:rsid w:val="00A36520"/>
    <w:rsid w:val="00A3672F"/>
    <w:rsid w:val="00A41A6A"/>
    <w:rsid w:val="00A43283"/>
    <w:rsid w:val="00A5166F"/>
    <w:rsid w:val="00A525F2"/>
    <w:rsid w:val="00A545A7"/>
    <w:rsid w:val="00A574B5"/>
    <w:rsid w:val="00A57D6B"/>
    <w:rsid w:val="00A63E51"/>
    <w:rsid w:val="00A64DAE"/>
    <w:rsid w:val="00A6684F"/>
    <w:rsid w:val="00A70727"/>
    <w:rsid w:val="00A70FB6"/>
    <w:rsid w:val="00A71899"/>
    <w:rsid w:val="00A72468"/>
    <w:rsid w:val="00A82C19"/>
    <w:rsid w:val="00A84EAE"/>
    <w:rsid w:val="00A916A2"/>
    <w:rsid w:val="00A975C6"/>
    <w:rsid w:val="00AA0A77"/>
    <w:rsid w:val="00AA14F6"/>
    <w:rsid w:val="00AA2750"/>
    <w:rsid w:val="00AA3867"/>
    <w:rsid w:val="00AB480B"/>
    <w:rsid w:val="00AD16DE"/>
    <w:rsid w:val="00AD6A81"/>
    <w:rsid w:val="00AE0CCF"/>
    <w:rsid w:val="00AE1FBB"/>
    <w:rsid w:val="00AE3B3B"/>
    <w:rsid w:val="00AE7A29"/>
    <w:rsid w:val="00AF2514"/>
    <w:rsid w:val="00B04843"/>
    <w:rsid w:val="00B04F1C"/>
    <w:rsid w:val="00B16C03"/>
    <w:rsid w:val="00B23756"/>
    <w:rsid w:val="00B24AF6"/>
    <w:rsid w:val="00B26BDD"/>
    <w:rsid w:val="00B322C1"/>
    <w:rsid w:val="00B46BE4"/>
    <w:rsid w:val="00B52D4D"/>
    <w:rsid w:val="00B61946"/>
    <w:rsid w:val="00B61F24"/>
    <w:rsid w:val="00B64977"/>
    <w:rsid w:val="00B671CB"/>
    <w:rsid w:val="00B674EC"/>
    <w:rsid w:val="00B707C5"/>
    <w:rsid w:val="00B7234A"/>
    <w:rsid w:val="00B7397A"/>
    <w:rsid w:val="00B83507"/>
    <w:rsid w:val="00B84EA6"/>
    <w:rsid w:val="00B85802"/>
    <w:rsid w:val="00B9161E"/>
    <w:rsid w:val="00B91F1C"/>
    <w:rsid w:val="00B94B87"/>
    <w:rsid w:val="00BA2116"/>
    <w:rsid w:val="00BA3DD4"/>
    <w:rsid w:val="00BA5AC1"/>
    <w:rsid w:val="00BA5F1E"/>
    <w:rsid w:val="00BA6482"/>
    <w:rsid w:val="00BA67A2"/>
    <w:rsid w:val="00BA6B00"/>
    <w:rsid w:val="00BB1B19"/>
    <w:rsid w:val="00BB2375"/>
    <w:rsid w:val="00BB3C0F"/>
    <w:rsid w:val="00BC5315"/>
    <w:rsid w:val="00BC6A2C"/>
    <w:rsid w:val="00BD0184"/>
    <w:rsid w:val="00BD2526"/>
    <w:rsid w:val="00BD3415"/>
    <w:rsid w:val="00BE1FD5"/>
    <w:rsid w:val="00BE32F8"/>
    <w:rsid w:val="00BE5C2C"/>
    <w:rsid w:val="00BF3581"/>
    <w:rsid w:val="00BF45C3"/>
    <w:rsid w:val="00C00A36"/>
    <w:rsid w:val="00C02F83"/>
    <w:rsid w:val="00C06B30"/>
    <w:rsid w:val="00C06C1A"/>
    <w:rsid w:val="00C108EA"/>
    <w:rsid w:val="00C11A9D"/>
    <w:rsid w:val="00C1672F"/>
    <w:rsid w:val="00C21C59"/>
    <w:rsid w:val="00C278F2"/>
    <w:rsid w:val="00C3051B"/>
    <w:rsid w:val="00C34D3E"/>
    <w:rsid w:val="00C360E4"/>
    <w:rsid w:val="00C36931"/>
    <w:rsid w:val="00C37494"/>
    <w:rsid w:val="00C41E82"/>
    <w:rsid w:val="00C4392A"/>
    <w:rsid w:val="00C5371A"/>
    <w:rsid w:val="00C540F3"/>
    <w:rsid w:val="00C61AEB"/>
    <w:rsid w:val="00C6376C"/>
    <w:rsid w:val="00C6645D"/>
    <w:rsid w:val="00C7145F"/>
    <w:rsid w:val="00C7176D"/>
    <w:rsid w:val="00C81EE3"/>
    <w:rsid w:val="00C85766"/>
    <w:rsid w:val="00C922BA"/>
    <w:rsid w:val="00C93ADC"/>
    <w:rsid w:val="00C9662A"/>
    <w:rsid w:val="00CA17B2"/>
    <w:rsid w:val="00CA23EB"/>
    <w:rsid w:val="00CB2452"/>
    <w:rsid w:val="00CC1705"/>
    <w:rsid w:val="00CC2181"/>
    <w:rsid w:val="00CC57FE"/>
    <w:rsid w:val="00CC6E40"/>
    <w:rsid w:val="00CD4787"/>
    <w:rsid w:val="00CD4BFE"/>
    <w:rsid w:val="00CD4CD2"/>
    <w:rsid w:val="00CD4E76"/>
    <w:rsid w:val="00CD68A0"/>
    <w:rsid w:val="00CE496D"/>
    <w:rsid w:val="00CE5A0B"/>
    <w:rsid w:val="00CF33DA"/>
    <w:rsid w:val="00D009A6"/>
    <w:rsid w:val="00D048A3"/>
    <w:rsid w:val="00D0509B"/>
    <w:rsid w:val="00D07E16"/>
    <w:rsid w:val="00D100AB"/>
    <w:rsid w:val="00D162C6"/>
    <w:rsid w:val="00D203C9"/>
    <w:rsid w:val="00D23061"/>
    <w:rsid w:val="00D23202"/>
    <w:rsid w:val="00D25ECF"/>
    <w:rsid w:val="00D319EE"/>
    <w:rsid w:val="00D31D0E"/>
    <w:rsid w:val="00D3418E"/>
    <w:rsid w:val="00D34539"/>
    <w:rsid w:val="00D36731"/>
    <w:rsid w:val="00D36799"/>
    <w:rsid w:val="00D40D41"/>
    <w:rsid w:val="00D42CC0"/>
    <w:rsid w:val="00D4731C"/>
    <w:rsid w:val="00D474CC"/>
    <w:rsid w:val="00D47531"/>
    <w:rsid w:val="00D539F1"/>
    <w:rsid w:val="00D574D8"/>
    <w:rsid w:val="00D617B5"/>
    <w:rsid w:val="00D6391B"/>
    <w:rsid w:val="00D735D6"/>
    <w:rsid w:val="00D73B2F"/>
    <w:rsid w:val="00D81270"/>
    <w:rsid w:val="00D817EB"/>
    <w:rsid w:val="00D81BE2"/>
    <w:rsid w:val="00D82EA3"/>
    <w:rsid w:val="00D919B2"/>
    <w:rsid w:val="00D96E6C"/>
    <w:rsid w:val="00DA02E0"/>
    <w:rsid w:val="00DA3A01"/>
    <w:rsid w:val="00DA5BA8"/>
    <w:rsid w:val="00DB27FF"/>
    <w:rsid w:val="00DB760E"/>
    <w:rsid w:val="00DC012C"/>
    <w:rsid w:val="00DC32BF"/>
    <w:rsid w:val="00DD01F2"/>
    <w:rsid w:val="00DD27E8"/>
    <w:rsid w:val="00DD3732"/>
    <w:rsid w:val="00DE184B"/>
    <w:rsid w:val="00DF399C"/>
    <w:rsid w:val="00E051A4"/>
    <w:rsid w:val="00E11E3F"/>
    <w:rsid w:val="00E2093A"/>
    <w:rsid w:val="00E21A11"/>
    <w:rsid w:val="00E233B8"/>
    <w:rsid w:val="00E23F8C"/>
    <w:rsid w:val="00E257E4"/>
    <w:rsid w:val="00E25C3A"/>
    <w:rsid w:val="00E30D48"/>
    <w:rsid w:val="00E376BD"/>
    <w:rsid w:val="00E40EFA"/>
    <w:rsid w:val="00E42E3D"/>
    <w:rsid w:val="00E521D7"/>
    <w:rsid w:val="00E5398D"/>
    <w:rsid w:val="00E67028"/>
    <w:rsid w:val="00E73393"/>
    <w:rsid w:val="00E86D72"/>
    <w:rsid w:val="00E90996"/>
    <w:rsid w:val="00E94AAD"/>
    <w:rsid w:val="00E971A6"/>
    <w:rsid w:val="00EA08F6"/>
    <w:rsid w:val="00EA0FF5"/>
    <w:rsid w:val="00EA2896"/>
    <w:rsid w:val="00EA3849"/>
    <w:rsid w:val="00EA7C58"/>
    <w:rsid w:val="00EB41B9"/>
    <w:rsid w:val="00ED6CA3"/>
    <w:rsid w:val="00EE0D46"/>
    <w:rsid w:val="00EE2990"/>
    <w:rsid w:val="00EE4226"/>
    <w:rsid w:val="00EF2B60"/>
    <w:rsid w:val="00F00C06"/>
    <w:rsid w:val="00F05FE6"/>
    <w:rsid w:val="00F11B6C"/>
    <w:rsid w:val="00F127E1"/>
    <w:rsid w:val="00F215FB"/>
    <w:rsid w:val="00F30C62"/>
    <w:rsid w:val="00F37FDB"/>
    <w:rsid w:val="00F43EB1"/>
    <w:rsid w:val="00F44E19"/>
    <w:rsid w:val="00F52592"/>
    <w:rsid w:val="00F52B89"/>
    <w:rsid w:val="00F54AE8"/>
    <w:rsid w:val="00F571AD"/>
    <w:rsid w:val="00F62178"/>
    <w:rsid w:val="00F701A4"/>
    <w:rsid w:val="00F73478"/>
    <w:rsid w:val="00F737C7"/>
    <w:rsid w:val="00F757F9"/>
    <w:rsid w:val="00F766EE"/>
    <w:rsid w:val="00F76B4F"/>
    <w:rsid w:val="00F82A82"/>
    <w:rsid w:val="00F84506"/>
    <w:rsid w:val="00F8580F"/>
    <w:rsid w:val="00F85E15"/>
    <w:rsid w:val="00FA5B46"/>
    <w:rsid w:val="00FB7B8A"/>
    <w:rsid w:val="00FC1452"/>
    <w:rsid w:val="00FD1596"/>
    <w:rsid w:val="00FD1BE4"/>
    <w:rsid w:val="00FD23E0"/>
    <w:rsid w:val="00FD5C78"/>
    <w:rsid w:val="00FD66DD"/>
    <w:rsid w:val="00FE66F6"/>
    <w:rsid w:val="00FE693D"/>
    <w:rsid w:val="00FF1645"/>
    <w:rsid w:val="00FF28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72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398D"/>
    <w:pPr>
      <w:spacing w:before="120" w:after="120"/>
    </w:pPr>
    <w:rPr>
      <w:rFonts w:eastAsiaTheme="minorEastAsia"/>
      <w:sz w:val="22"/>
      <w:szCs w:val="22"/>
    </w:rPr>
  </w:style>
  <w:style w:type="paragraph" w:styleId="Heading1">
    <w:name w:val="heading 1"/>
    <w:basedOn w:val="Normal"/>
    <w:link w:val="Heading1Char"/>
    <w:uiPriority w:val="9"/>
    <w:qFormat/>
    <w:rsid w:val="000D394E"/>
    <w:pPr>
      <w:spacing w:before="100" w:beforeAutospacing="1" w:after="100" w:afterAutospacing="1"/>
      <w:outlineLvl w:val="0"/>
    </w:pPr>
    <w:rPr>
      <w:rFonts w:ascii="Arial" w:hAnsi="Arial" w:cs="Arial"/>
      <w:b/>
      <w:bCs/>
      <w:color w:val="808080"/>
      <w:kern w:val="36"/>
      <w:sz w:val="36"/>
      <w:szCs w:val="36"/>
    </w:rPr>
  </w:style>
  <w:style w:type="paragraph" w:styleId="Heading2">
    <w:name w:val="heading 2"/>
    <w:basedOn w:val="Normal"/>
    <w:link w:val="Heading2Char"/>
    <w:uiPriority w:val="9"/>
    <w:qFormat/>
    <w:rsid w:val="000D394E"/>
    <w:pPr>
      <w:spacing w:before="100" w:beforeAutospacing="1" w:after="100" w:afterAutospacing="1"/>
      <w:outlineLvl w:val="1"/>
    </w:pPr>
    <w:rPr>
      <w:rFonts w:ascii="Arial" w:hAnsi="Arial" w:cs="Arial"/>
      <w:b/>
      <w:bCs/>
      <w:color w:val="808080"/>
      <w:sz w:val="30"/>
      <w:szCs w:val="30"/>
    </w:rPr>
  </w:style>
  <w:style w:type="paragraph" w:styleId="Heading3">
    <w:name w:val="heading 3"/>
    <w:basedOn w:val="Normal"/>
    <w:link w:val="Heading3Char"/>
    <w:uiPriority w:val="9"/>
    <w:qFormat/>
    <w:rsid w:val="000D394E"/>
    <w:pPr>
      <w:spacing w:before="100" w:beforeAutospacing="1" w:after="100" w:afterAutospacing="1"/>
      <w:outlineLvl w:val="2"/>
    </w:pPr>
    <w:rPr>
      <w:rFonts w:ascii="Arial" w:hAnsi="Arial" w:cs="Arial"/>
      <w:b/>
      <w:bCs/>
      <w:color w:val="808080"/>
      <w:sz w:val="26"/>
      <w:szCs w:val="26"/>
    </w:rPr>
  </w:style>
  <w:style w:type="paragraph" w:styleId="Heading4">
    <w:name w:val="heading 4"/>
    <w:basedOn w:val="Normal"/>
    <w:link w:val="Heading4Char"/>
    <w:uiPriority w:val="9"/>
    <w:qFormat/>
    <w:rsid w:val="000D394E"/>
    <w:pPr>
      <w:spacing w:before="100" w:beforeAutospacing="1" w:after="100" w:afterAutospacing="1"/>
      <w:outlineLvl w:val="3"/>
    </w:pPr>
    <w:rPr>
      <w:rFonts w:ascii="Arial" w:hAnsi="Arial" w:cs="Arial"/>
      <w:b/>
      <w:bCs/>
      <w:sz w:val="24"/>
      <w:szCs w:val="24"/>
    </w:rPr>
  </w:style>
  <w:style w:type="paragraph" w:styleId="Heading5">
    <w:name w:val="heading 5"/>
    <w:basedOn w:val="Normal"/>
    <w:link w:val="Heading5Char"/>
    <w:uiPriority w:val="9"/>
    <w:qFormat/>
    <w:rsid w:val="000D394E"/>
    <w:pPr>
      <w:spacing w:before="100" w:beforeAutospacing="1" w:after="140"/>
      <w:outlineLvl w:val="4"/>
    </w:pPr>
    <w:rPr>
      <w:rFonts w:ascii="Arial" w:hAnsi="Arial" w:cs="Arial"/>
      <w:b/>
      <w:bCs/>
      <w:sz w:val="23"/>
      <w:szCs w:val="23"/>
    </w:rPr>
  </w:style>
  <w:style w:type="paragraph" w:styleId="Heading6">
    <w:name w:val="heading 6"/>
    <w:basedOn w:val="Normal"/>
    <w:link w:val="Heading6Char"/>
    <w:uiPriority w:val="9"/>
    <w:qFormat/>
    <w:rsid w:val="00711905"/>
    <w:pPr>
      <w:spacing w:before="100" w:beforeAutospacing="1" w:after="100" w:afterAutospacing="1"/>
      <w:outlineLvl w:val="5"/>
    </w:pPr>
    <w:rPr>
      <w:rFonts w:ascii="Arial" w:hAnsi="Arial"/>
      <w:b/>
      <w:bCs/>
      <w:sz w:val="23"/>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394E"/>
    <w:rPr>
      <w:color w:val="0000FF"/>
      <w:u w:val="single"/>
    </w:rPr>
  </w:style>
  <w:style w:type="character" w:styleId="FollowedHyperlink">
    <w:name w:val="FollowedHyperlink"/>
    <w:basedOn w:val="DefaultParagraphFont"/>
    <w:uiPriority w:val="99"/>
    <w:semiHidden/>
    <w:unhideWhenUsed/>
    <w:rsid w:val="000D394E"/>
    <w:rPr>
      <w:color w:val="800080"/>
      <w:u w:val="single"/>
    </w:rPr>
  </w:style>
  <w:style w:type="character" w:customStyle="1" w:styleId="Heading1Char">
    <w:name w:val="Heading 1 Char"/>
    <w:basedOn w:val="DefaultParagraphFont"/>
    <w:link w:val="Heading1"/>
    <w:uiPriority w:val="9"/>
    <w:rsid w:val="000D394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D394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394E"/>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semiHidden/>
    <w:rsid w:val="000D394E"/>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0D394E"/>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711905"/>
    <w:rPr>
      <w:rFonts w:ascii="Arial" w:eastAsiaTheme="minorEastAsia" w:hAnsi="Arial"/>
      <w:b/>
      <w:bCs/>
      <w:sz w:val="23"/>
      <w:szCs w:val="16"/>
    </w:rPr>
  </w:style>
  <w:style w:type="paragraph" w:customStyle="1" w:styleId="description">
    <w:name w:val="description"/>
    <w:basedOn w:val="Normal"/>
    <w:rsid w:val="000D394E"/>
    <w:pPr>
      <w:spacing w:before="0" w:after="0"/>
      <w:ind w:left="3060"/>
    </w:pPr>
    <w:rPr>
      <w:sz w:val="24"/>
      <w:szCs w:val="24"/>
    </w:rPr>
  </w:style>
  <w:style w:type="paragraph" w:customStyle="1" w:styleId="relatedtopiclink">
    <w:name w:val="relatedtopiclink"/>
    <w:basedOn w:val="Normal"/>
    <w:rsid w:val="000D394E"/>
    <w:rPr>
      <w:sz w:val="20"/>
      <w:szCs w:val="20"/>
    </w:rPr>
  </w:style>
  <w:style w:type="paragraph" w:customStyle="1" w:styleId="tabletext">
    <w:name w:val="table_text"/>
    <w:basedOn w:val="Normal"/>
    <w:rsid w:val="000D394E"/>
    <w:pPr>
      <w:spacing w:before="0"/>
    </w:pPr>
  </w:style>
  <w:style w:type="paragraph" w:customStyle="1" w:styleId="TableofContentsPageTitle">
    <w:name w:val="Table of Contents Page Title"/>
    <w:basedOn w:val="Normal"/>
    <w:next w:val="Normal"/>
    <w:rsid w:val="000D394E"/>
    <w:pPr>
      <w:spacing w:before="240" w:after="60"/>
      <w:jc w:val="center"/>
    </w:pPr>
    <w:rPr>
      <w:b/>
      <w:sz w:val="32"/>
      <w:szCs w:val="32"/>
    </w:rPr>
  </w:style>
  <w:style w:type="paragraph" w:customStyle="1" w:styleId="GlossaryHeading">
    <w:name w:val="Glossary Heading"/>
    <w:basedOn w:val="Normal"/>
    <w:next w:val="Normal"/>
    <w:rsid w:val="000D394E"/>
    <w:pPr>
      <w:spacing w:before="320" w:after="60"/>
      <w:jc w:val="center"/>
    </w:pPr>
    <w:rPr>
      <w:b/>
      <w:sz w:val="32"/>
      <w:szCs w:val="32"/>
    </w:rPr>
  </w:style>
  <w:style w:type="paragraph" w:customStyle="1" w:styleId="lineparagraph">
    <w:name w:val="lineparagraph"/>
    <w:basedOn w:val="Normal"/>
    <w:rsid w:val="000D394E"/>
    <w:pPr>
      <w:spacing w:before="240"/>
      <w:jc w:val="center"/>
    </w:pPr>
  </w:style>
  <w:style w:type="paragraph" w:customStyle="1" w:styleId="doubleindent">
    <w:name w:val="double_indent"/>
    <w:basedOn w:val="Normal"/>
    <w:rsid w:val="000D394E"/>
    <w:pPr>
      <w:ind w:left="960"/>
    </w:pPr>
  </w:style>
  <w:style w:type="paragraph" w:customStyle="1" w:styleId="indent">
    <w:name w:val="indent"/>
    <w:basedOn w:val="Normal"/>
    <w:rsid w:val="000D394E"/>
    <w:pPr>
      <w:ind w:left="600"/>
    </w:pPr>
  </w:style>
  <w:style w:type="paragraph" w:customStyle="1" w:styleId="alphanumber">
    <w:name w:val="alpha_number"/>
    <w:basedOn w:val="Normal"/>
    <w:rsid w:val="000D394E"/>
    <w:pPr>
      <w:ind w:left="960"/>
    </w:pPr>
  </w:style>
  <w:style w:type="paragraph" w:customStyle="1" w:styleId="TitlePageTitle">
    <w:name w:val="Title Page Title"/>
    <w:basedOn w:val="Normal"/>
    <w:next w:val="Normal"/>
    <w:rsid w:val="000D394E"/>
    <w:pPr>
      <w:pBdr>
        <w:bottom w:val="single" w:sz="24" w:space="1" w:color="auto"/>
      </w:pBdr>
      <w:spacing w:before="3000" w:after="60"/>
      <w:jc w:val="right"/>
    </w:pPr>
    <w:rPr>
      <w:b/>
      <w:sz w:val="48"/>
      <w:szCs w:val="48"/>
    </w:rPr>
  </w:style>
  <w:style w:type="paragraph" w:customStyle="1" w:styleId="GlossaryDefinition">
    <w:name w:val="Glossary Definition"/>
    <w:basedOn w:val="Normal"/>
    <w:rsid w:val="000D394E"/>
    <w:pPr>
      <w:ind w:left="720" w:hanging="720"/>
    </w:pPr>
  </w:style>
  <w:style w:type="paragraph" w:customStyle="1" w:styleId="breadcrumbs">
    <w:name w:val="breadcrumbs"/>
    <w:basedOn w:val="Normal"/>
    <w:rsid w:val="000D394E"/>
    <w:rPr>
      <w:sz w:val="20"/>
      <w:szCs w:val="20"/>
    </w:rPr>
  </w:style>
  <w:style w:type="character" w:customStyle="1" w:styleId="Glossarytext">
    <w:name w:val="Glossary text"/>
    <w:basedOn w:val="DefaultParagraphFont"/>
    <w:rsid w:val="000D394E"/>
    <w:rPr>
      <w:b w:val="0"/>
      <w:bCs w:val="0"/>
      <w:i/>
      <w:iCs/>
      <w:color w:val="0000FF"/>
    </w:rPr>
  </w:style>
  <w:style w:type="character" w:customStyle="1" w:styleId="Expandinghotspot">
    <w:name w:val="Expanding hotspot"/>
    <w:basedOn w:val="DefaultParagraphFont"/>
    <w:rsid w:val="000D394E"/>
    <w:rPr>
      <w:i/>
      <w:iCs/>
      <w:strike w:val="0"/>
      <w:dstrike w:val="0"/>
      <w:color w:val="008000"/>
      <w:u w:val="none"/>
      <w:effect w:val="none"/>
    </w:rPr>
  </w:style>
  <w:style w:type="character" w:customStyle="1" w:styleId="GlossaryLabel">
    <w:name w:val="Glossary Label"/>
    <w:basedOn w:val="DefaultParagraphFont"/>
    <w:rsid w:val="000D394E"/>
    <w:rPr>
      <w:b/>
      <w:bCs w:val="0"/>
    </w:rPr>
  </w:style>
  <w:style w:type="character" w:customStyle="1" w:styleId="rls-1-basicnumber">
    <w:name w:val="rls-1-basicnumber"/>
    <w:basedOn w:val="DefaultParagraphFont"/>
    <w:rsid w:val="000D394E"/>
    <w:rPr>
      <w:rFonts w:ascii="Times New Roman" w:hAnsi="Times New Roman" w:cs="Times New Roman" w:hint="default"/>
      <w:sz w:val="22"/>
      <w:szCs w:val="22"/>
    </w:rPr>
  </w:style>
  <w:style w:type="character" w:customStyle="1" w:styleId="rls-1-highlights">
    <w:name w:val="rls-1-highlights"/>
    <w:basedOn w:val="DefaultParagraphFont"/>
    <w:rsid w:val="000D394E"/>
    <w:rPr>
      <w:rFonts w:ascii="Wingdings" w:hAnsi="Wingdings" w:hint="default"/>
      <w:b/>
      <w:bCs/>
    </w:rPr>
  </w:style>
  <w:style w:type="character" w:customStyle="1" w:styleId="tablehead">
    <w:name w:val="table_head"/>
    <w:basedOn w:val="DefaultParagraphFont"/>
    <w:rsid w:val="000D394E"/>
    <w:rPr>
      <w:b/>
      <w:bCs/>
    </w:rPr>
  </w:style>
  <w:style w:type="character" w:customStyle="1" w:styleId="Expandingtext">
    <w:name w:val="Expanding text"/>
    <w:basedOn w:val="DefaultParagraphFont"/>
    <w:rsid w:val="000D394E"/>
    <w:rPr>
      <w:b w:val="0"/>
      <w:bCs w:val="0"/>
      <w:i/>
      <w:iCs/>
      <w:color w:val="FF0000"/>
    </w:rPr>
  </w:style>
  <w:style w:type="character" w:customStyle="1" w:styleId="Drop-downhotspot">
    <w:name w:val="Drop-down hotspot"/>
    <w:basedOn w:val="DefaultParagraphFont"/>
    <w:rsid w:val="000D394E"/>
    <w:rPr>
      <w:i/>
      <w:iCs/>
      <w:strike w:val="0"/>
      <w:dstrike w:val="0"/>
      <w:color w:val="008000"/>
      <w:u w:val="none"/>
      <w:effect w:val="none"/>
    </w:rPr>
  </w:style>
  <w:style w:type="character" w:customStyle="1" w:styleId="Glossaryterm">
    <w:name w:val="Glossary term"/>
    <w:basedOn w:val="DefaultParagraphFont"/>
    <w:rsid w:val="000D394E"/>
    <w:rPr>
      <w:i/>
      <w:iCs/>
      <w:strike w:val="0"/>
      <w:dstrike w:val="0"/>
      <w:color w:val="800000"/>
      <w:u w:val="none"/>
      <w:effect w:val="none"/>
    </w:rPr>
  </w:style>
  <w:style w:type="paragraph" w:styleId="NormalWeb">
    <w:name w:val="Normal (Web)"/>
    <w:basedOn w:val="Normal"/>
    <w:uiPriority w:val="99"/>
    <w:semiHidden/>
    <w:unhideWhenUsed/>
    <w:rsid w:val="000D394E"/>
    <w:pPr>
      <w:spacing w:before="100" w:beforeAutospacing="1" w:after="100" w:afterAutospacing="1"/>
    </w:pPr>
    <w:rPr>
      <w:sz w:val="24"/>
      <w:szCs w:val="24"/>
    </w:rPr>
  </w:style>
  <w:style w:type="paragraph" w:styleId="Header">
    <w:name w:val="header"/>
    <w:basedOn w:val="Normal"/>
    <w:link w:val="HeaderChar"/>
    <w:uiPriority w:val="99"/>
    <w:unhideWhenUsed/>
    <w:rsid w:val="00341FD7"/>
    <w:pPr>
      <w:tabs>
        <w:tab w:val="center" w:pos="4680"/>
        <w:tab w:val="right" w:pos="9360"/>
      </w:tabs>
      <w:spacing w:before="0" w:after="0"/>
    </w:pPr>
  </w:style>
  <w:style w:type="character" w:customStyle="1" w:styleId="HeaderChar">
    <w:name w:val="Header Char"/>
    <w:basedOn w:val="DefaultParagraphFont"/>
    <w:link w:val="Header"/>
    <w:uiPriority w:val="99"/>
    <w:rsid w:val="00341FD7"/>
    <w:rPr>
      <w:rFonts w:eastAsiaTheme="minorEastAsia"/>
      <w:sz w:val="22"/>
      <w:szCs w:val="22"/>
    </w:rPr>
  </w:style>
  <w:style w:type="paragraph" w:styleId="Footer">
    <w:name w:val="footer"/>
    <w:basedOn w:val="Normal"/>
    <w:link w:val="FooterChar"/>
    <w:uiPriority w:val="99"/>
    <w:semiHidden/>
    <w:unhideWhenUsed/>
    <w:rsid w:val="00341FD7"/>
    <w:pPr>
      <w:tabs>
        <w:tab w:val="center" w:pos="4680"/>
        <w:tab w:val="right" w:pos="9360"/>
      </w:tabs>
      <w:spacing w:before="0" w:after="0"/>
    </w:pPr>
  </w:style>
  <w:style w:type="character" w:customStyle="1" w:styleId="FooterChar">
    <w:name w:val="Footer Char"/>
    <w:basedOn w:val="DefaultParagraphFont"/>
    <w:link w:val="Footer"/>
    <w:uiPriority w:val="99"/>
    <w:semiHidden/>
    <w:rsid w:val="00341FD7"/>
    <w:rPr>
      <w:rFonts w:eastAsiaTheme="minorEastAsia"/>
      <w:sz w:val="22"/>
      <w:szCs w:val="22"/>
    </w:rPr>
  </w:style>
  <w:style w:type="paragraph" w:styleId="TOC1">
    <w:name w:val="toc 1"/>
    <w:basedOn w:val="Normal"/>
    <w:next w:val="Normal"/>
    <w:autoRedefine/>
    <w:uiPriority w:val="39"/>
    <w:unhideWhenUsed/>
    <w:rsid w:val="003A567C"/>
    <w:pPr>
      <w:spacing w:after="100"/>
    </w:pPr>
  </w:style>
  <w:style w:type="paragraph" w:styleId="TOC2">
    <w:name w:val="toc 2"/>
    <w:basedOn w:val="Normal"/>
    <w:next w:val="Normal"/>
    <w:autoRedefine/>
    <w:uiPriority w:val="39"/>
    <w:unhideWhenUsed/>
    <w:rsid w:val="003A567C"/>
    <w:pPr>
      <w:spacing w:after="100"/>
      <w:ind w:left="220"/>
    </w:pPr>
  </w:style>
  <w:style w:type="paragraph" w:styleId="TOC3">
    <w:name w:val="toc 3"/>
    <w:basedOn w:val="Normal"/>
    <w:next w:val="Normal"/>
    <w:autoRedefine/>
    <w:uiPriority w:val="39"/>
    <w:unhideWhenUsed/>
    <w:rsid w:val="003A567C"/>
    <w:pPr>
      <w:spacing w:after="100"/>
      <w:ind w:left="440"/>
    </w:pPr>
  </w:style>
  <w:style w:type="paragraph" w:styleId="ListParagraph">
    <w:name w:val="List Paragraph"/>
    <w:basedOn w:val="Normal"/>
    <w:uiPriority w:val="34"/>
    <w:qFormat/>
    <w:rsid w:val="00545175"/>
    <w:pPr>
      <w:spacing w:line="360" w:lineRule="auto"/>
      <w:ind w:left="720"/>
      <w:contextualSpacing/>
    </w:pPr>
  </w:style>
  <w:style w:type="paragraph" w:styleId="BalloonText">
    <w:name w:val="Balloon Text"/>
    <w:basedOn w:val="Normal"/>
    <w:link w:val="BalloonTextChar"/>
    <w:uiPriority w:val="99"/>
    <w:semiHidden/>
    <w:unhideWhenUsed/>
    <w:rsid w:val="00C34D3E"/>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4D3E"/>
    <w:rPr>
      <w:rFonts w:ascii="Tahoma" w:eastAsiaTheme="minorEastAsia" w:hAnsi="Tahoma" w:cs="Tahoma"/>
      <w:sz w:val="16"/>
      <w:szCs w:val="16"/>
    </w:rPr>
  </w:style>
  <w:style w:type="character" w:styleId="CommentReference">
    <w:name w:val="annotation reference"/>
    <w:basedOn w:val="DefaultParagraphFont"/>
    <w:uiPriority w:val="99"/>
    <w:semiHidden/>
    <w:unhideWhenUsed/>
    <w:rsid w:val="00E5398D"/>
    <w:rPr>
      <w:sz w:val="16"/>
      <w:szCs w:val="16"/>
    </w:rPr>
  </w:style>
  <w:style w:type="paragraph" w:styleId="CommentText">
    <w:name w:val="annotation text"/>
    <w:basedOn w:val="Normal"/>
    <w:link w:val="CommentTextChar"/>
    <w:uiPriority w:val="99"/>
    <w:semiHidden/>
    <w:unhideWhenUsed/>
    <w:rsid w:val="00E5398D"/>
    <w:rPr>
      <w:sz w:val="20"/>
      <w:szCs w:val="20"/>
    </w:rPr>
  </w:style>
  <w:style w:type="character" w:customStyle="1" w:styleId="CommentTextChar">
    <w:name w:val="Comment Text Char"/>
    <w:basedOn w:val="DefaultParagraphFont"/>
    <w:link w:val="CommentText"/>
    <w:uiPriority w:val="99"/>
    <w:semiHidden/>
    <w:rsid w:val="00E5398D"/>
    <w:rPr>
      <w:rFonts w:eastAsiaTheme="minorEastAsia"/>
    </w:rPr>
  </w:style>
  <w:style w:type="paragraph" w:styleId="CommentSubject">
    <w:name w:val="annotation subject"/>
    <w:basedOn w:val="CommentText"/>
    <w:next w:val="CommentText"/>
    <w:link w:val="CommentSubjectChar"/>
    <w:uiPriority w:val="99"/>
    <w:semiHidden/>
    <w:unhideWhenUsed/>
    <w:rsid w:val="00E5398D"/>
    <w:rPr>
      <w:b/>
      <w:bCs/>
    </w:rPr>
  </w:style>
  <w:style w:type="character" w:customStyle="1" w:styleId="CommentSubjectChar">
    <w:name w:val="Comment Subject Char"/>
    <w:basedOn w:val="CommentTextChar"/>
    <w:link w:val="CommentSubject"/>
    <w:uiPriority w:val="99"/>
    <w:semiHidden/>
    <w:rsid w:val="00E5398D"/>
    <w:rPr>
      <w:b/>
      <w:bCs/>
    </w:rPr>
  </w:style>
  <w:style w:type="paragraph" w:styleId="Caption">
    <w:name w:val="caption"/>
    <w:basedOn w:val="Normal"/>
    <w:next w:val="Normal"/>
    <w:uiPriority w:val="35"/>
    <w:unhideWhenUsed/>
    <w:qFormat/>
    <w:rsid w:val="00042E93"/>
    <w:pPr>
      <w:spacing w:before="0" w:after="200"/>
    </w:pPr>
    <w:rPr>
      <w:rFonts w:ascii="Calibri" w:eastAsia="Times New Roman" w:hAnsi="Calibri"/>
      <w:b/>
      <w:bCs/>
      <w:color w:val="4F81BD"/>
      <w:sz w:val="18"/>
      <w:szCs w:val="18"/>
      <w:lang w:bidi="en-US"/>
    </w:rPr>
  </w:style>
  <w:style w:type="paragraph" w:styleId="NoSpacing">
    <w:name w:val="No Spacing"/>
    <w:uiPriority w:val="1"/>
    <w:qFormat/>
    <w:rsid w:val="00DA3A01"/>
    <w:rPr>
      <w:rFonts w:ascii="Calibri" w:hAnsi="Calibri"/>
      <w:sz w:val="22"/>
      <w:szCs w:val="22"/>
      <w:lang w:bidi="en-US"/>
    </w:rPr>
  </w:style>
  <w:style w:type="paragraph" w:styleId="BodyText">
    <w:name w:val="Body Text"/>
    <w:basedOn w:val="Normal"/>
    <w:link w:val="BodyTextChar"/>
    <w:rsid w:val="005B2925"/>
    <w:pPr>
      <w:spacing w:before="60" w:after="60"/>
    </w:pPr>
    <w:rPr>
      <w:rFonts w:eastAsia="Times New Roman"/>
      <w:sz w:val="24"/>
      <w:szCs w:val="24"/>
    </w:rPr>
  </w:style>
  <w:style w:type="character" w:customStyle="1" w:styleId="BodyTextChar">
    <w:name w:val="Body Text Char"/>
    <w:basedOn w:val="DefaultParagraphFont"/>
    <w:link w:val="BodyText"/>
    <w:rsid w:val="005B2925"/>
    <w:rPr>
      <w:sz w:val="24"/>
      <w:szCs w:val="24"/>
    </w:rPr>
  </w:style>
  <w:style w:type="paragraph" w:customStyle="1" w:styleId="Note">
    <w:name w:val="Note"/>
    <w:basedOn w:val="Normal"/>
    <w:next w:val="BodyText"/>
    <w:rsid w:val="005B2925"/>
    <w:pPr>
      <w:overflowPunct w:val="0"/>
      <w:autoSpaceDE w:val="0"/>
      <w:autoSpaceDN w:val="0"/>
      <w:adjustRightInd w:val="0"/>
      <w:spacing w:after="60"/>
      <w:textAlignment w:val="baseline"/>
    </w:pPr>
    <w:rPr>
      <w:rFonts w:ascii="Palatino" w:eastAsia="Times New Roman" w:hAnsi="Palatino"/>
      <w:color w:val="000000"/>
      <w:sz w:val="24"/>
      <w:szCs w:val="20"/>
    </w:rPr>
  </w:style>
  <w:style w:type="character" w:customStyle="1" w:styleId="NoteHead">
    <w:name w:val="Note Head"/>
    <w:basedOn w:val="DefaultParagraphFont"/>
    <w:rsid w:val="005B2925"/>
    <w:rPr>
      <w:b/>
      <w:smallCaps/>
      <w:dstrike w:val="0"/>
      <w:sz w:val="28"/>
      <w:vertAlign w:val="baseline"/>
    </w:rPr>
  </w:style>
  <w:style w:type="paragraph" w:customStyle="1" w:styleId="tblspace">
    <w:name w:val="tbl space"/>
    <w:basedOn w:val="Normal"/>
    <w:next w:val="BodyText"/>
    <w:rsid w:val="005B2925"/>
    <w:pPr>
      <w:keepNext/>
      <w:overflowPunct w:val="0"/>
      <w:autoSpaceDE w:val="0"/>
      <w:autoSpaceDN w:val="0"/>
      <w:adjustRightInd w:val="0"/>
      <w:spacing w:before="0" w:after="0"/>
      <w:textAlignment w:val="baseline"/>
    </w:pPr>
    <w:rPr>
      <w:rFonts w:ascii="Palatino" w:eastAsia="Times New Roman" w:hAnsi="Palatino"/>
      <w:color w:val="000000"/>
      <w:sz w:val="20"/>
      <w:szCs w:val="20"/>
    </w:rPr>
  </w:style>
  <w:style w:type="paragraph" w:styleId="Revision">
    <w:name w:val="Revision"/>
    <w:hidden/>
    <w:uiPriority w:val="99"/>
    <w:semiHidden/>
    <w:rsid w:val="001B4AC6"/>
    <w:rPr>
      <w:rFonts w:eastAsiaTheme="minorEastAsia"/>
      <w:sz w:val="22"/>
      <w:szCs w:val="22"/>
    </w:rPr>
  </w:style>
  <w:style w:type="table" w:styleId="TableGrid">
    <w:name w:val="Table Grid"/>
    <w:basedOn w:val="TableNormal"/>
    <w:uiPriority w:val="59"/>
    <w:rsid w:val="00C06C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94483159">
      <w:marLeft w:val="0"/>
      <w:marRight w:val="0"/>
      <w:marTop w:val="0"/>
      <w:marBottom w:val="0"/>
      <w:divBdr>
        <w:top w:val="none" w:sz="0" w:space="0" w:color="auto"/>
        <w:left w:val="none" w:sz="0" w:space="0" w:color="auto"/>
        <w:bottom w:val="none" w:sz="0" w:space="0" w:color="auto"/>
        <w:right w:val="none" w:sz="0" w:space="0" w:color="auto"/>
      </w:divBdr>
    </w:div>
    <w:div w:id="309789418">
      <w:marLeft w:val="0"/>
      <w:marRight w:val="0"/>
      <w:marTop w:val="0"/>
      <w:marBottom w:val="0"/>
      <w:divBdr>
        <w:top w:val="none" w:sz="0" w:space="0" w:color="auto"/>
        <w:left w:val="none" w:sz="0" w:space="0" w:color="auto"/>
        <w:bottom w:val="none" w:sz="0" w:space="0" w:color="auto"/>
        <w:right w:val="none" w:sz="0" w:space="0" w:color="auto"/>
      </w:divBdr>
    </w:div>
    <w:div w:id="607354675">
      <w:marLeft w:val="0"/>
      <w:marRight w:val="0"/>
      <w:marTop w:val="0"/>
      <w:marBottom w:val="0"/>
      <w:divBdr>
        <w:top w:val="none" w:sz="0" w:space="0" w:color="auto"/>
        <w:left w:val="none" w:sz="0" w:space="0" w:color="auto"/>
        <w:bottom w:val="none" w:sz="0" w:space="0" w:color="auto"/>
        <w:right w:val="none" w:sz="0" w:space="0" w:color="auto"/>
      </w:divBdr>
    </w:div>
    <w:div w:id="680817530">
      <w:marLeft w:val="0"/>
      <w:marRight w:val="0"/>
      <w:marTop w:val="0"/>
      <w:marBottom w:val="0"/>
      <w:divBdr>
        <w:top w:val="none" w:sz="0" w:space="0" w:color="auto"/>
        <w:left w:val="none" w:sz="0" w:space="0" w:color="auto"/>
        <w:bottom w:val="none" w:sz="0" w:space="0" w:color="auto"/>
        <w:right w:val="none" w:sz="0" w:space="0" w:color="auto"/>
      </w:divBdr>
    </w:div>
    <w:div w:id="1013534372">
      <w:marLeft w:val="0"/>
      <w:marRight w:val="0"/>
      <w:marTop w:val="100"/>
      <w:marBottom w:val="100"/>
      <w:divBdr>
        <w:top w:val="none" w:sz="0" w:space="0" w:color="auto"/>
        <w:left w:val="none" w:sz="0" w:space="0" w:color="auto"/>
        <w:bottom w:val="none" w:sz="0" w:space="0" w:color="auto"/>
        <w:right w:val="none" w:sz="0" w:space="0" w:color="auto"/>
      </w:divBdr>
    </w:div>
    <w:div w:id="1087113131">
      <w:marLeft w:val="0"/>
      <w:marRight w:val="0"/>
      <w:marTop w:val="0"/>
      <w:marBottom w:val="0"/>
      <w:divBdr>
        <w:top w:val="none" w:sz="0" w:space="0" w:color="auto"/>
        <w:left w:val="none" w:sz="0" w:space="0" w:color="auto"/>
        <w:bottom w:val="none" w:sz="0" w:space="0" w:color="auto"/>
        <w:right w:val="none" w:sz="0" w:space="0" w:color="auto"/>
      </w:divBdr>
    </w:div>
    <w:div w:id="1154181471">
      <w:marLeft w:val="0"/>
      <w:marRight w:val="0"/>
      <w:marTop w:val="0"/>
      <w:marBottom w:val="0"/>
      <w:divBdr>
        <w:top w:val="none" w:sz="0" w:space="0" w:color="auto"/>
        <w:left w:val="none" w:sz="0" w:space="0" w:color="auto"/>
        <w:bottom w:val="none" w:sz="0" w:space="0" w:color="auto"/>
        <w:right w:val="none" w:sz="0" w:space="0" w:color="auto"/>
      </w:divBdr>
    </w:div>
    <w:div w:id="1200584193">
      <w:marLeft w:val="0"/>
      <w:marRight w:val="0"/>
      <w:marTop w:val="0"/>
      <w:marBottom w:val="0"/>
      <w:divBdr>
        <w:top w:val="none" w:sz="0" w:space="0" w:color="auto"/>
        <w:left w:val="none" w:sz="0" w:space="0" w:color="auto"/>
        <w:bottom w:val="none" w:sz="0" w:space="0" w:color="auto"/>
        <w:right w:val="none" w:sz="0" w:space="0" w:color="auto"/>
      </w:divBdr>
    </w:div>
    <w:div w:id="1277561372">
      <w:marLeft w:val="0"/>
      <w:marRight w:val="0"/>
      <w:marTop w:val="0"/>
      <w:marBottom w:val="0"/>
      <w:divBdr>
        <w:top w:val="none" w:sz="0" w:space="0" w:color="auto"/>
        <w:left w:val="none" w:sz="0" w:space="0" w:color="auto"/>
        <w:bottom w:val="none" w:sz="0" w:space="0" w:color="auto"/>
        <w:right w:val="none" w:sz="0" w:space="0" w:color="auto"/>
      </w:divBdr>
    </w:div>
    <w:div w:id="1553886609">
      <w:marLeft w:val="0"/>
      <w:marRight w:val="0"/>
      <w:marTop w:val="0"/>
      <w:marBottom w:val="0"/>
      <w:divBdr>
        <w:top w:val="none" w:sz="0" w:space="0" w:color="auto"/>
        <w:left w:val="none" w:sz="0" w:space="0" w:color="auto"/>
        <w:bottom w:val="none" w:sz="0" w:space="0" w:color="auto"/>
        <w:right w:val="none" w:sz="0" w:space="0" w:color="auto"/>
      </w:divBdr>
    </w:div>
    <w:div w:id="1565144847">
      <w:marLeft w:val="0"/>
      <w:marRight w:val="0"/>
      <w:marTop w:val="0"/>
      <w:marBottom w:val="0"/>
      <w:divBdr>
        <w:top w:val="none" w:sz="0" w:space="0" w:color="auto"/>
        <w:left w:val="none" w:sz="0" w:space="0" w:color="auto"/>
        <w:bottom w:val="none" w:sz="0" w:space="0" w:color="auto"/>
        <w:right w:val="none" w:sz="0" w:space="0" w:color="auto"/>
      </w:divBdr>
    </w:div>
    <w:div w:id="1588153214">
      <w:marLeft w:val="0"/>
      <w:marRight w:val="0"/>
      <w:marTop w:val="0"/>
      <w:marBottom w:val="0"/>
      <w:divBdr>
        <w:top w:val="none" w:sz="0" w:space="0" w:color="auto"/>
        <w:left w:val="none" w:sz="0" w:space="0" w:color="auto"/>
        <w:bottom w:val="none" w:sz="0" w:space="0" w:color="auto"/>
        <w:right w:val="none" w:sz="0" w:space="0" w:color="auto"/>
      </w:divBdr>
    </w:div>
    <w:div w:id="1890921054">
      <w:marLeft w:val="0"/>
      <w:marRight w:val="0"/>
      <w:marTop w:val="0"/>
      <w:marBottom w:val="0"/>
      <w:divBdr>
        <w:top w:val="none" w:sz="0" w:space="0" w:color="auto"/>
        <w:left w:val="none" w:sz="0" w:space="0" w:color="auto"/>
        <w:bottom w:val="none" w:sz="0" w:space="0" w:color="auto"/>
        <w:right w:val="none" w:sz="0" w:space="0" w:color="auto"/>
      </w:divBdr>
    </w:div>
    <w:div w:id="1970278846">
      <w:marLeft w:val="0"/>
      <w:marRight w:val="0"/>
      <w:marTop w:val="0"/>
      <w:marBottom w:val="0"/>
      <w:divBdr>
        <w:top w:val="none" w:sz="0" w:space="0" w:color="auto"/>
        <w:left w:val="none" w:sz="0" w:space="0" w:color="auto"/>
        <w:bottom w:val="none" w:sz="0" w:space="0" w:color="auto"/>
        <w:right w:val="none" w:sz="0" w:space="0" w:color="auto"/>
      </w:divBdr>
    </w:div>
    <w:div w:id="2086301226">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2.png"/><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6.jpeg"/><Relationship Id="rId159" Type="http://schemas.openxmlformats.org/officeDocument/2006/relationships/image" Target="media/image135.jpeg"/><Relationship Id="rId170" Type="http://schemas.openxmlformats.org/officeDocument/2006/relationships/image" Target="media/image146.jpeg"/><Relationship Id="rId191" Type="http://schemas.openxmlformats.org/officeDocument/2006/relationships/image" Target="media/image167.png"/><Relationship Id="rId196" Type="http://schemas.openxmlformats.org/officeDocument/2006/relationships/hyperlink" Target="mailto:OnRAMP.Support@honeywell.com" TargetMode="External"/><Relationship Id="rId200"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85.jpeg"/><Relationship Id="rId11" Type="http://schemas.openxmlformats.org/officeDocument/2006/relationships/endnotes" Target="endnotes.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80.jpeg"/><Relationship Id="rId123" Type="http://schemas.openxmlformats.org/officeDocument/2006/relationships/image" Target="media/image101.png"/><Relationship Id="rId128" Type="http://schemas.openxmlformats.org/officeDocument/2006/relationships/image" Target="media/image106.jpeg"/><Relationship Id="rId144" Type="http://schemas.openxmlformats.org/officeDocument/2006/relationships/image" Target="media/image122.jpeg"/><Relationship Id="rId149" Type="http://schemas.openxmlformats.org/officeDocument/2006/relationships/image" Target="media/image127.jpeg"/><Relationship Id="rId5" Type="http://schemas.openxmlformats.org/officeDocument/2006/relationships/customXml" Target="../customXml/item5.xml"/><Relationship Id="rId90" Type="http://schemas.openxmlformats.org/officeDocument/2006/relationships/comments" Target="comments.xml"/><Relationship Id="rId95" Type="http://schemas.openxmlformats.org/officeDocument/2006/relationships/image" Target="media/image75.jpeg"/><Relationship Id="rId160" Type="http://schemas.openxmlformats.org/officeDocument/2006/relationships/image" Target="media/image136.jpeg"/><Relationship Id="rId165" Type="http://schemas.openxmlformats.org/officeDocument/2006/relationships/image" Target="media/image141.jpeg"/><Relationship Id="rId181" Type="http://schemas.openxmlformats.org/officeDocument/2006/relationships/image" Target="media/image157.png"/><Relationship Id="rId186" Type="http://schemas.openxmlformats.org/officeDocument/2006/relationships/image" Target="media/image162.jpeg"/><Relationship Id="rId22" Type="http://schemas.openxmlformats.org/officeDocument/2006/relationships/image" Target="media/image3.jpeg"/><Relationship Id="rId27" Type="http://schemas.openxmlformats.org/officeDocument/2006/relationships/image" Target="media/image8.jpeg"/><Relationship Id="rId43" Type="http://schemas.openxmlformats.org/officeDocument/2006/relationships/image" Target="media/image24.jpeg"/><Relationship Id="rId48" Type="http://schemas.openxmlformats.org/officeDocument/2006/relationships/image" Target="media/image29.jpe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image" Target="media/image91.jpe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jpeg"/><Relationship Id="rId80" Type="http://schemas.openxmlformats.org/officeDocument/2006/relationships/image" Target="media/image61.jpeg"/><Relationship Id="rId85" Type="http://schemas.openxmlformats.org/officeDocument/2006/relationships/image" Target="media/image66.jpeg"/><Relationship Id="rId150" Type="http://schemas.openxmlformats.org/officeDocument/2006/relationships/image" Target="media/image128.jpeg"/><Relationship Id="rId155" Type="http://schemas.openxmlformats.org/officeDocument/2006/relationships/image" Target="cid:image002.png@01CE3F55.8D0A0FE0" TargetMode="External"/><Relationship Id="rId171" Type="http://schemas.openxmlformats.org/officeDocument/2006/relationships/image" Target="media/image147.jpeg"/><Relationship Id="rId176" Type="http://schemas.openxmlformats.org/officeDocument/2006/relationships/image" Target="media/image152.jpeg"/><Relationship Id="rId192" Type="http://schemas.openxmlformats.org/officeDocument/2006/relationships/image" Target="media/image168.png"/><Relationship Id="rId197" Type="http://schemas.openxmlformats.org/officeDocument/2006/relationships/header" Target="header5.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81.jpeg"/><Relationship Id="rId108" Type="http://schemas.openxmlformats.org/officeDocument/2006/relationships/image" Target="media/image86.jpeg"/><Relationship Id="rId124" Type="http://schemas.openxmlformats.org/officeDocument/2006/relationships/image" Target="media/image102.png"/><Relationship Id="rId129" Type="http://schemas.openxmlformats.org/officeDocument/2006/relationships/image" Target="media/image107.jpeg"/><Relationship Id="rId54" Type="http://schemas.openxmlformats.org/officeDocument/2006/relationships/image" Target="media/image35.jpe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18.jpeg"/><Relationship Id="rId145" Type="http://schemas.openxmlformats.org/officeDocument/2006/relationships/image" Target="media/image123.jpeg"/><Relationship Id="rId161" Type="http://schemas.openxmlformats.org/officeDocument/2006/relationships/image" Target="media/image137.jpeg"/><Relationship Id="rId166" Type="http://schemas.openxmlformats.org/officeDocument/2006/relationships/image" Target="media/image142.jpeg"/><Relationship Id="rId182" Type="http://schemas.openxmlformats.org/officeDocument/2006/relationships/image" Target="media/image158.jpeg"/><Relationship Id="rId18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4.jpeg"/><Relationship Id="rId28" Type="http://schemas.openxmlformats.org/officeDocument/2006/relationships/image" Target="media/image9.jpeg"/><Relationship Id="rId49" Type="http://schemas.openxmlformats.org/officeDocument/2006/relationships/image" Target="media/image30.jpe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5.jpeg"/><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2.jpeg"/><Relationship Id="rId86" Type="http://schemas.openxmlformats.org/officeDocument/2006/relationships/image" Target="media/image67.jpeg"/><Relationship Id="rId130" Type="http://schemas.openxmlformats.org/officeDocument/2006/relationships/image" Target="media/image108.jpeg"/><Relationship Id="rId135" Type="http://schemas.openxmlformats.org/officeDocument/2006/relationships/image" Target="media/image113.jpeg"/><Relationship Id="rId151" Type="http://schemas.openxmlformats.org/officeDocument/2006/relationships/image" Target="media/image129.jpeg"/><Relationship Id="rId156" Type="http://schemas.openxmlformats.org/officeDocument/2006/relationships/image" Target="media/image132.jpeg"/><Relationship Id="rId177" Type="http://schemas.openxmlformats.org/officeDocument/2006/relationships/image" Target="media/image153.jpeg"/><Relationship Id="rId198" Type="http://schemas.openxmlformats.org/officeDocument/2006/relationships/header" Target="header6.xml"/><Relationship Id="rId172" Type="http://schemas.openxmlformats.org/officeDocument/2006/relationships/image" Target="media/image148.jpeg"/><Relationship Id="rId193" Type="http://schemas.openxmlformats.org/officeDocument/2006/relationships/image" Target="media/image169.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0.jpeg"/><Relationship Id="rId109" Type="http://schemas.openxmlformats.org/officeDocument/2006/relationships/image" Target="media/image87.jpe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NULL"/><Relationship Id="rId104" Type="http://schemas.openxmlformats.org/officeDocument/2006/relationships/image" Target="media/image82.jpe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jpeg"/><Relationship Id="rId146" Type="http://schemas.openxmlformats.org/officeDocument/2006/relationships/image" Target="media/image124.jpeg"/><Relationship Id="rId167" Type="http://schemas.openxmlformats.org/officeDocument/2006/relationships/image" Target="media/image143.jpeg"/><Relationship Id="rId188" Type="http://schemas.openxmlformats.org/officeDocument/2006/relationships/image" Target="media/image164.png"/><Relationship Id="rId7" Type="http://schemas.openxmlformats.org/officeDocument/2006/relationships/styles" Target="styles.xml"/><Relationship Id="rId71" Type="http://schemas.openxmlformats.org/officeDocument/2006/relationships/image" Target="media/image52.jpeg"/><Relationship Id="rId92" Type="http://schemas.openxmlformats.org/officeDocument/2006/relationships/image" Target="media/image72.jpeg"/><Relationship Id="rId162" Type="http://schemas.openxmlformats.org/officeDocument/2006/relationships/image" Target="media/image138.jpeg"/><Relationship Id="rId183" Type="http://schemas.openxmlformats.org/officeDocument/2006/relationships/image" Target="media/image159.jpeg"/><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jpe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image" Target="media/image109.jpeg"/><Relationship Id="rId136" Type="http://schemas.openxmlformats.org/officeDocument/2006/relationships/image" Target="media/image114.jpeg"/><Relationship Id="rId157" Type="http://schemas.openxmlformats.org/officeDocument/2006/relationships/image" Target="media/image133.jpeg"/><Relationship Id="rId178" Type="http://schemas.openxmlformats.org/officeDocument/2006/relationships/image" Target="media/image154.jpeg"/><Relationship Id="rId61" Type="http://schemas.openxmlformats.org/officeDocument/2006/relationships/image" Target="media/image42.jpeg"/><Relationship Id="rId82" Type="http://schemas.openxmlformats.org/officeDocument/2006/relationships/image" Target="media/image63.jpeg"/><Relationship Id="rId152" Type="http://schemas.openxmlformats.org/officeDocument/2006/relationships/image" Target="media/image130.png"/><Relationship Id="rId173" Type="http://schemas.openxmlformats.org/officeDocument/2006/relationships/image" Target="media/image149.jpeg"/><Relationship Id="rId194" Type="http://schemas.openxmlformats.org/officeDocument/2006/relationships/image" Target="media/image170.jpeg"/><Relationship Id="rId199"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11.jpeg"/><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4.jpeg"/><Relationship Id="rId8" Type="http://schemas.openxmlformats.org/officeDocument/2006/relationships/settings" Target="settings.xml"/><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3.jpeg"/><Relationship Id="rId98" Type="http://schemas.openxmlformats.org/officeDocument/2006/relationships/image" Target="cid:image001.png@01CDF980.80C13C10" TargetMode="External"/><Relationship Id="rId121" Type="http://schemas.openxmlformats.org/officeDocument/2006/relationships/image" Target="media/image99.png"/><Relationship Id="rId142" Type="http://schemas.openxmlformats.org/officeDocument/2006/relationships/image" Target="media/image120.jpeg"/><Relationship Id="rId163" Type="http://schemas.openxmlformats.org/officeDocument/2006/relationships/image" Target="media/image139.jpe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customXml" Target="../customXml/item3.xml"/><Relationship Id="rId25" Type="http://schemas.openxmlformats.org/officeDocument/2006/relationships/image" Target="media/image6.jpeg"/><Relationship Id="rId46" Type="http://schemas.openxmlformats.org/officeDocument/2006/relationships/image" Target="media/image27.jpeg"/><Relationship Id="rId67" Type="http://schemas.openxmlformats.org/officeDocument/2006/relationships/image" Target="media/image48.jpeg"/><Relationship Id="rId116" Type="http://schemas.openxmlformats.org/officeDocument/2006/relationships/image" Target="media/image94.png"/><Relationship Id="rId137" Type="http://schemas.openxmlformats.org/officeDocument/2006/relationships/image" Target="media/image115.jpeg"/><Relationship Id="rId158" Type="http://schemas.openxmlformats.org/officeDocument/2006/relationships/image" Target="media/image134.jpeg"/><Relationship Id="rId20" Type="http://schemas.openxmlformats.org/officeDocument/2006/relationships/image" Target="media/image1.gif"/><Relationship Id="rId41" Type="http://schemas.openxmlformats.org/officeDocument/2006/relationships/image" Target="media/image22.jpeg"/><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89.jpeg"/><Relationship Id="rId132" Type="http://schemas.openxmlformats.org/officeDocument/2006/relationships/image" Target="media/image110.jpeg"/><Relationship Id="rId153" Type="http://schemas.openxmlformats.org/officeDocument/2006/relationships/image" Target="cid:image001.png@01CE3F55.8D0A0FE0" TargetMode="External"/><Relationship Id="rId174" Type="http://schemas.openxmlformats.org/officeDocument/2006/relationships/image" Target="media/image150.jpeg"/><Relationship Id="rId179" Type="http://schemas.openxmlformats.org/officeDocument/2006/relationships/image" Target="media/image155.jpeg"/><Relationship Id="rId195" Type="http://schemas.openxmlformats.org/officeDocument/2006/relationships/hyperlink" Target="mailto:OnRAMP.Support@honeywell.com" TargetMode="External"/><Relationship Id="rId190" Type="http://schemas.openxmlformats.org/officeDocument/2006/relationships/image" Target="media/image166.png"/><Relationship Id="rId15" Type="http://schemas.openxmlformats.org/officeDocument/2006/relationships/header" Target="header3.xml"/><Relationship Id="rId36" Type="http://schemas.openxmlformats.org/officeDocument/2006/relationships/image" Target="media/image17.jpeg"/><Relationship Id="rId57" Type="http://schemas.openxmlformats.org/officeDocument/2006/relationships/image" Target="media/image38.jpeg"/><Relationship Id="rId106" Type="http://schemas.openxmlformats.org/officeDocument/2006/relationships/image" Target="media/image84.jpeg"/><Relationship Id="rId127" Type="http://schemas.openxmlformats.org/officeDocument/2006/relationships/image" Target="media/image105.jpeg"/><Relationship Id="rId10" Type="http://schemas.openxmlformats.org/officeDocument/2006/relationships/footnotes" Target="footnotes.xml"/><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4.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100.png"/><Relationship Id="rId143" Type="http://schemas.openxmlformats.org/officeDocument/2006/relationships/image" Target="media/image121.jpeg"/><Relationship Id="rId148" Type="http://schemas.openxmlformats.org/officeDocument/2006/relationships/image" Target="media/image126.jpeg"/><Relationship Id="rId164" Type="http://schemas.openxmlformats.org/officeDocument/2006/relationships/image" Target="media/image140.jpeg"/><Relationship Id="rId169" Type="http://schemas.openxmlformats.org/officeDocument/2006/relationships/image" Target="media/image145.jpe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56.png"/><Relationship Id="rId26" Type="http://schemas.openxmlformats.org/officeDocument/2006/relationships/image" Target="media/image7.jpe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jpeg"/><Relationship Id="rId112" Type="http://schemas.openxmlformats.org/officeDocument/2006/relationships/image" Target="media/image90.jpeg"/><Relationship Id="rId133" Type="http://schemas.openxmlformats.org/officeDocument/2006/relationships/image" Target="media/image111.jpeg"/><Relationship Id="rId154" Type="http://schemas.openxmlformats.org/officeDocument/2006/relationships/image" Target="media/image131.png"/><Relationship Id="rId175" Type="http://schemas.openxmlformats.org/officeDocument/2006/relationships/image" Target="media/image1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F33472F-3162-4D39-AAAC-D749E36B422D}">
  <ds:schemaRefs>
    <ds:schemaRef ds:uri="http://schemas.openxmlformats.org/officeDocument/2006/bibliography"/>
  </ds:schemaRefs>
</ds:datastoreItem>
</file>

<file path=customXml/itemProps2.xml><?xml version="1.0" encoding="utf-8"?>
<ds:datastoreItem xmlns:ds="http://schemas.openxmlformats.org/officeDocument/2006/customXml" ds:itemID="{6BD71BD8-88E7-43CC-9C03-D5146D3FAC4C}">
  <ds:schemaRefs>
    <ds:schemaRef ds:uri="http://schemas.openxmlformats.org/officeDocument/2006/bibliography"/>
  </ds:schemaRefs>
</ds:datastoreItem>
</file>

<file path=customXml/itemProps3.xml><?xml version="1.0" encoding="utf-8"?>
<ds:datastoreItem xmlns:ds="http://schemas.openxmlformats.org/officeDocument/2006/customXml" ds:itemID="{BA120F87-9B70-43FB-A540-00B1AD5B1D8B}">
  <ds:schemaRefs>
    <ds:schemaRef ds:uri="http://schemas.openxmlformats.org/officeDocument/2006/bibliography"/>
  </ds:schemaRefs>
</ds:datastoreItem>
</file>

<file path=customXml/itemProps4.xml><?xml version="1.0" encoding="utf-8"?>
<ds:datastoreItem xmlns:ds="http://schemas.openxmlformats.org/officeDocument/2006/customXml" ds:itemID="{DA215E74-9699-4DE3-892F-74A3C34B94A4}">
  <ds:schemaRefs>
    <ds:schemaRef ds:uri="http://schemas.openxmlformats.org/officeDocument/2006/bibliography"/>
  </ds:schemaRefs>
</ds:datastoreItem>
</file>

<file path=customXml/itemProps5.xml><?xml version="1.0" encoding="utf-8"?>
<ds:datastoreItem xmlns:ds="http://schemas.openxmlformats.org/officeDocument/2006/customXml" ds:itemID="{017A9C24-A8DC-4058-B13D-010810521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118</Pages>
  <Words>22141</Words>
  <Characters>126204</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Honeywell, Inc.</Company>
  <LinksUpToDate>false</LinksUpToDate>
  <CharactersWithSpaces>148049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e195646</dc:creator>
  <cp:lastModifiedBy>RJ Garside</cp:lastModifiedBy>
  <cp:revision>19</cp:revision>
  <dcterms:created xsi:type="dcterms:W3CDTF">2013-05-29T16:21:00Z</dcterms:created>
  <dcterms:modified xsi:type="dcterms:W3CDTF">2013-05-30T17:22:00Z</dcterms:modified>
</cp:coreProperties>
</file>